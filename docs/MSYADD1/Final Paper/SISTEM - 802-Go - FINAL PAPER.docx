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A9974" w14:textId="6A11D439" w:rsidR="00354021" w:rsidRPr="006400B9" w:rsidRDefault="00754291" w:rsidP="4DAC2BC5">
      <w:pPr>
        <w:ind w:firstLine="720"/>
        <w:jc w:val="center"/>
        <w:rPr>
          <w:rFonts w:cs="Arial"/>
          <w:sz w:val="32"/>
          <w:szCs w:val="32"/>
        </w:rPr>
      </w:pPr>
      <w:bookmarkStart w:id="0" w:name="_Hlk181144628"/>
      <w:bookmarkEnd w:id="0"/>
      <w:r w:rsidRPr="006400B9">
        <w:rPr>
          <w:rFonts w:cs="Arial"/>
          <w:sz w:val="32"/>
          <w:szCs w:val="32"/>
        </w:rPr>
        <w:t xml:space="preserve"> </w:t>
      </w:r>
      <w:r w:rsidR="00FE3CE2" w:rsidRPr="006400B9">
        <w:rPr>
          <w:rFonts w:cs="Arial"/>
          <w:sz w:val="32"/>
          <w:szCs w:val="32"/>
        </w:rPr>
        <w:t xml:space="preserve"> </w:t>
      </w:r>
      <w:r w:rsidR="007D54A5" w:rsidRPr="006400B9">
        <w:rPr>
          <w:rFonts w:cs="Arial"/>
        </w:rPr>
        <w:drawing>
          <wp:anchor distT="0" distB="0" distL="114300" distR="114300" simplePos="0" relativeHeight="251658252" behindDoc="0" locked="0" layoutInCell="1" allowOverlap="1" wp14:anchorId="56996C61" wp14:editId="5CD66D29">
            <wp:simplePos x="3609975" y="914400"/>
            <wp:positionH relativeFrom="margin">
              <wp:align>center</wp:align>
            </wp:positionH>
            <wp:positionV relativeFrom="margin">
              <wp:align>top</wp:align>
            </wp:positionV>
            <wp:extent cx="1066800" cy="1066800"/>
            <wp:effectExtent l="0" t="0" r="0" b="0"/>
            <wp:wrapSquare wrapText="bothSides"/>
            <wp:docPr id="160116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anchor>
        </w:drawing>
      </w:r>
    </w:p>
    <w:p w14:paraId="13D20527" w14:textId="77777777" w:rsidR="00354021" w:rsidRPr="006400B9" w:rsidRDefault="00354021" w:rsidP="00930068">
      <w:pPr>
        <w:jc w:val="center"/>
        <w:rPr>
          <w:rFonts w:cs="Arial"/>
          <w:i/>
          <w:iCs/>
          <w:sz w:val="24"/>
          <w:szCs w:val="24"/>
        </w:rPr>
      </w:pPr>
    </w:p>
    <w:p w14:paraId="3AB36FA6" w14:textId="2B433053" w:rsidR="4DAC2BC5" w:rsidRDefault="4DAC2BC5" w:rsidP="4DAC2BC5">
      <w:pPr>
        <w:jc w:val="center"/>
        <w:rPr>
          <w:rFonts w:cs="Arial"/>
          <w:i/>
          <w:iCs/>
          <w:sz w:val="24"/>
          <w:szCs w:val="24"/>
        </w:rPr>
      </w:pPr>
    </w:p>
    <w:p w14:paraId="073E60AC" w14:textId="1917DA1B" w:rsidR="00930068" w:rsidRPr="006400B9" w:rsidRDefault="002476A9" w:rsidP="00930068">
      <w:pPr>
        <w:jc w:val="center"/>
        <w:rPr>
          <w:rFonts w:cs="Arial"/>
          <w:i/>
          <w:iCs/>
          <w:sz w:val="24"/>
          <w:szCs w:val="24"/>
        </w:rPr>
      </w:pPr>
      <w:r w:rsidRPr="006400B9">
        <w:rPr>
          <w:rFonts w:cs="Arial"/>
          <w:i/>
          <w:iCs/>
          <w:sz w:val="24"/>
          <w:szCs w:val="24"/>
        </w:rPr>
        <w:t>802-Go</w:t>
      </w:r>
      <w:r w:rsidR="002D4B8E" w:rsidRPr="006400B9">
        <w:rPr>
          <w:rFonts w:cs="Arial"/>
          <w:i/>
          <w:iCs/>
          <w:sz w:val="24"/>
          <w:szCs w:val="24"/>
        </w:rPr>
        <w:t>:</w:t>
      </w:r>
    </w:p>
    <w:p w14:paraId="2D99DD9D" w14:textId="27198185" w:rsidR="002D4B8E" w:rsidRPr="006400B9" w:rsidRDefault="00CB535A" w:rsidP="00930068">
      <w:pPr>
        <w:jc w:val="center"/>
        <w:rPr>
          <w:rFonts w:cs="Arial"/>
          <w:i/>
          <w:iCs/>
          <w:sz w:val="24"/>
          <w:szCs w:val="24"/>
        </w:rPr>
      </w:pPr>
      <w:r w:rsidRPr="006400B9">
        <w:rPr>
          <w:rFonts w:cs="Arial"/>
          <w:i/>
          <w:iCs/>
          <w:sz w:val="24"/>
          <w:szCs w:val="24"/>
        </w:rPr>
        <w:t>Barangay</w:t>
      </w:r>
      <w:r w:rsidR="007A3A02" w:rsidRPr="006400B9">
        <w:rPr>
          <w:rFonts w:cs="Arial"/>
          <w:i/>
          <w:iCs/>
          <w:sz w:val="24"/>
          <w:szCs w:val="24"/>
        </w:rPr>
        <w:t xml:space="preserve"> </w:t>
      </w:r>
      <w:r w:rsidR="0011764C" w:rsidRPr="006400B9">
        <w:rPr>
          <w:rFonts w:cs="Arial"/>
          <w:i/>
          <w:iCs/>
          <w:sz w:val="24"/>
          <w:szCs w:val="24"/>
        </w:rPr>
        <w:t>802</w:t>
      </w:r>
      <w:r w:rsidR="007A3A02" w:rsidRPr="006400B9">
        <w:rPr>
          <w:rFonts w:cs="Arial"/>
          <w:i/>
          <w:iCs/>
          <w:sz w:val="24"/>
          <w:szCs w:val="24"/>
        </w:rPr>
        <w:t xml:space="preserve"> Management</w:t>
      </w:r>
      <w:r w:rsidR="001C1AF8" w:rsidRPr="006400B9">
        <w:rPr>
          <w:rFonts w:cs="Arial"/>
          <w:i/>
          <w:iCs/>
          <w:sz w:val="24"/>
          <w:szCs w:val="24"/>
        </w:rPr>
        <w:t xml:space="preserve"> System</w:t>
      </w:r>
    </w:p>
    <w:p w14:paraId="64C3A76F" w14:textId="43C26E66" w:rsidR="00AB2401" w:rsidRPr="006400B9" w:rsidRDefault="00AB2401" w:rsidP="00AB2401">
      <w:pPr>
        <w:jc w:val="center"/>
        <w:rPr>
          <w:rFonts w:cs="Arial"/>
          <w:sz w:val="32"/>
          <w:szCs w:val="32"/>
        </w:rPr>
      </w:pPr>
    </w:p>
    <w:p w14:paraId="02DFF0F8" w14:textId="77777777" w:rsidR="00AB2401" w:rsidRPr="006400B9" w:rsidRDefault="00AB2401" w:rsidP="00AB2401">
      <w:pPr>
        <w:jc w:val="center"/>
        <w:rPr>
          <w:rFonts w:cs="Arial"/>
          <w:sz w:val="24"/>
          <w:szCs w:val="24"/>
        </w:rPr>
      </w:pPr>
    </w:p>
    <w:p w14:paraId="2D446913" w14:textId="70444D29" w:rsidR="00AB2401" w:rsidRPr="006400B9" w:rsidRDefault="00AB2401" w:rsidP="00AB2401">
      <w:pPr>
        <w:jc w:val="center"/>
        <w:rPr>
          <w:rFonts w:cs="Arial"/>
          <w:sz w:val="24"/>
          <w:szCs w:val="24"/>
        </w:rPr>
      </w:pPr>
      <w:r w:rsidRPr="006400B9">
        <w:rPr>
          <w:rFonts w:cs="Arial"/>
          <w:sz w:val="24"/>
          <w:szCs w:val="24"/>
        </w:rPr>
        <w:t>Project Documentation Submitted to the Faculty of the</w:t>
      </w:r>
    </w:p>
    <w:p w14:paraId="7C5C4284" w14:textId="07511290" w:rsidR="00AB2401" w:rsidRPr="006400B9" w:rsidRDefault="00AB2401" w:rsidP="00AB2401">
      <w:pPr>
        <w:jc w:val="center"/>
        <w:rPr>
          <w:rFonts w:cs="Arial"/>
          <w:sz w:val="24"/>
          <w:szCs w:val="24"/>
        </w:rPr>
      </w:pPr>
      <w:r w:rsidRPr="006400B9">
        <w:rPr>
          <w:rFonts w:cs="Arial"/>
          <w:sz w:val="24"/>
          <w:szCs w:val="24"/>
        </w:rPr>
        <w:t>School of Computing and Information Technologies</w:t>
      </w:r>
    </w:p>
    <w:p w14:paraId="4C41E1AC" w14:textId="77777777" w:rsidR="00AB2401" w:rsidRPr="006400B9" w:rsidRDefault="00AB2401" w:rsidP="00AB2401">
      <w:pPr>
        <w:jc w:val="center"/>
        <w:rPr>
          <w:rFonts w:cs="Arial"/>
          <w:sz w:val="24"/>
          <w:szCs w:val="24"/>
        </w:rPr>
      </w:pPr>
    </w:p>
    <w:p w14:paraId="120425AE" w14:textId="167B68A4" w:rsidR="00AB2401" w:rsidRPr="006400B9" w:rsidRDefault="00AB2401" w:rsidP="00AB2401">
      <w:pPr>
        <w:jc w:val="center"/>
        <w:rPr>
          <w:rFonts w:cs="Arial"/>
          <w:sz w:val="24"/>
          <w:szCs w:val="24"/>
        </w:rPr>
      </w:pPr>
      <w:r w:rsidRPr="006400B9">
        <w:rPr>
          <w:rFonts w:cs="Arial"/>
          <w:sz w:val="24"/>
          <w:szCs w:val="24"/>
        </w:rPr>
        <w:t>Asia Pacific College</w:t>
      </w:r>
    </w:p>
    <w:p w14:paraId="176A174C" w14:textId="77777777" w:rsidR="00AB2401" w:rsidRPr="006400B9" w:rsidRDefault="00AB2401" w:rsidP="00AB2401">
      <w:pPr>
        <w:jc w:val="center"/>
        <w:rPr>
          <w:rFonts w:cs="Arial"/>
          <w:sz w:val="24"/>
          <w:szCs w:val="24"/>
        </w:rPr>
      </w:pPr>
    </w:p>
    <w:p w14:paraId="2256ED2E" w14:textId="48724339" w:rsidR="00AB2401" w:rsidRPr="006400B9" w:rsidRDefault="00AB2401" w:rsidP="00AB2401">
      <w:pPr>
        <w:jc w:val="center"/>
        <w:rPr>
          <w:rFonts w:cs="Arial"/>
          <w:sz w:val="24"/>
          <w:szCs w:val="24"/>
        </w:rPr>
      </w:pPr>
      <w:r w:rsidRPr="006400B9">
        <w:rPr>
          <w:rFonts w:cs="Arial"/>
          <w:sz w:val="24"/>
          <w:szCs w:val="24"/>
        </w:rPr>
        <w:t xml:space="preserve">In </w:t>
      </w:r>
      <w:r w:rsidR="00133A26" w:rsidRPr="006400B9">
        <w:rPr>
          <w:rFonts w:cs="Arial"/>
          <w:sz w:val="24"/>
          <w:szCs w:val="24"/>
        </w:rPr>
        <w:t>P</w:t>
      </w:r>
      <w:r w:rsidRPr="006400B9">
        <w:rPr>
          <w:rFonts w:cs="Arial"/>
          <w:sz w:val="24"/>
          <w:szCs w:val="24"/>
        </w:rPr>
        <w:t xml:space="preserve">artial </w:t>
      </w:r>
      <w:r w:rsidR="00133A26" w:rsidRPr="006400B9">
        <w:rPr>
          <w:rFonts w:cs="Arial"/>
          <w:sz w:val="24"/>
          <w:szCs w:val="24"/>
        </w:rPr>
        <w:t>F</w:t>
      </w:r>
      <w:r w:rsidRPr="006400B9">
        <w:rPr>
          <w:rFonts w:cs="Arial"/>
          <w:sz w:val="24"/>
          <w:szCs w:val="24"/>
        </w:rPr>
        <w:t xml:space="preserve">ulfillment of the </w:t>
      </w:r>
      <w:r w:rsidR="00133A26" w:rsidRPr="006400B9">
        <w:rPr>
          <w:rFonts w:cs="Arial"/>
          <w:sz w:val="24"/>
          <w:szCs w:val="24"/>
        </w:rPr>
        <w:t>R</w:t>
      </w:r>
      <w:r w:rsidRPr="006400B9">
        <w:rPr>
          <w:rFonts w:cs="Arial"/>
          <w:sz w:val="24"/>
          <w:szCs w:val="24"/>
        </w:rPr>
        <w:t>equirements for</w:t>
      </w:r>
    </w:p>
    <w:p w14:paraId="0A3ACA25" w14:textId="6EA2C174" w:rsidR="00AB2401" w:rsidRPr="006400B9" w:rsidRDefault="00487BEA" w:rsidP="00AB2401">
      <w:pPr>
        <w:jc w:val="center"/>
        <w:rPr>
          <w:rFonts w:cs="Arial"/>
          <w:sz w:val="24"/>
          <w:szCs w:val="24"/>
        </w:rPr>
      </w:pPr>
      <w:r w:rsidRPr="006400B9">
        <w:rPr>
          <w:rFonts w:cs="Arial"/>
          <w:sz w:val="24"/>
          <w:szCs w:val="24"/>
        </w:rPr>
        <w:t>Introduction to Systems and Design</w:t>
      </w:r>
      <w:r w:rsidR="00AB2401" w:rsidRPr="006400B9">
        <w:rPr>
          <w:rFonts w:cs="Arial"/>
          <w:sz w:val="24"/>
          <w:szCs w:val="24"/>
        </w:rPr>
        <w:t xml:space="preserve"> for </w:t>
      </w:r>
      <w:r w:rsidR="007F3C54" w:rsidRPr="006400B9">
        <w:rPr>
          <w:rFonts w:cs="Arial"/>
          <w:sz w:val="24"/>
          <w:szCs w:val="24"/>
        </w:rPr>
        <w:t>CS</w:t>
      </w:r>
      <w:r w:rsidR="0097184E" w:rsidRPr="006400B9">
        <w:rPr>
          <w:rFonts w:cs="Arial"/>
          <w:sz w:val="24"/>
          <w:szCs w:val="24"/>
        </w:rPr>
        <w:t>/IT</w:t>
      </w:r>
    </w:p>
    <w:p w14:paraId="587F687C" w14:textId="13A6E76A" w:rsidR="00AB2401" w:rsidRPr="006400B9" w:rsidRDefault="00DD0FA9" w:rsidP="00AB2401">
      <w:pPr>
        <w:jc w:val="center"/>
        <w:rPr>
          <w:rFonts w:cs="Arial"/>
          <w:sz w:val="24"/>
          <w:szCs w:val="24"/>
        </w:rPr>
      </w:pPr>
      <w:r w:rsidRPr="006400B9">
        <w:rPr>
          <w:rFonts w:cs="Arial"/>
          <w:sz w:val="24"/>
          <w:szCs w:val="24"/>
        </w:rPr>
        <w:t>SSYADD1</w:t>
      </w:r>
    </w:p>
    <w:p w14:paraId="4A5AD409" w14:textId="77777777" w:rsidR="00AB2401" w:rsidRPr="006400B9" w:rsidRDefault="00AB2401" w:rsidP="00AB2401">
      <w:pPr>
        <w:jc w:val="center"/>
        <w:rPr>
          <w:rFonts w:cs="Arial"/>
          <w:sz w:val="24"/>
          <w:szCs w:val="24"/>
        </w:rPr>
      </w:pPr>
    </w:p>
    <w:p w14:paraId="302665BA" w14:textId="194F8C30" w:rsidR="00AB2401" w:rsidRPr="006400B9" w:rsidRDefault="00AB2401" w:rsidP="00AB2401">
      <w:pPr>
        <w:jc w:val="center"/>
        <w:rPr>
          <w:rFonts w:cs="Arial"/>
          <w:sz w:val="24"/>
          <w:szCs w:val="24"/>
        </w:rPr>
      </w:pPr>
      <w:r w:rsidRPr="006400B9">
        <w:rPr>
          <w:rFonts w:cs="Arial"/>
          <w:sz w:val="24"/>
          <w:szCs w:val="24"/>
        </w:rPr>
        <w:t>By</w:t>
      </w:r>
    </w:p>
    <w:p w14:paraId="16D94E9A" w14:textId="77777777" w:rsidR="002D4B8E" w:rsidRPr="006400B9" w:rsidRDefault="002D4B8E" w:rsidP="00AB2401">
      <w:pPr>
        <w:jc w:val="center"/>
        <w:rPr>
          <w:rFonts w:cs="Arial"/>
          <w:sz w:val="24"/>
          <w:szCs w:val="24"/>
        </w:rPr>
      </w:pP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40"/>
        <w:gridCol w:w="2640"/>
      </w:tblGrid>
      <w:tr w:rsidR="002D4B8E" w:rsidRPr="00930068" w14:paraId="4185D226" w14:textId="76FD809F" w:rsidTr="00072D9B">
        <w:trPr>
          <w:jc w:val="center"/>
        </w:trPr>
        <w:tc>
          <w:tcPr>
            <w:tcW w:w="2640" w:type="dxa"/>
            <w:vAlign w:val="center"/>
          </w:tcPr>
          <w:p w14:paraId="42884F47" w14:textId="61E4196E" w:rsidR="002D4B8E" w:rsidRPr="006400B9" w:rsidRDefault="002D4B8E" w:rsidP="0091634C">
            <w:pPr>
              <w:jc w:val="center"/>
              <w:rPr>
                <w:rFonts w:cs="Arial"/>
                <w:sz w:val="24"/>
                <w:szCs w:val="24"/>
              </w:rPr>
            </w:pPr>
            <w:r w:rsidRPr="006400B9">
              <w:rPr>
                <w:rFonts w:cs="Arial"/>
                <w:sz w:val="24"/>
                <w:szCs w:val="24"/>
              </w:rPr>
              <w:t>Joana Grace Garcia</w:t>
            </w:r>
          </w:p>
        </w:tc>
        <w:tc>
          <w:tcPr>
            <w:tcW w:w="2640" w:type="dxa"/>
            <w:vAlign w:val="center"/>
          </w:tcPr>
          <w:p w14:paraId="02563D99" w14:textId="5A098391" w:rsidR="002D4B8E" w:rsidRPr="006400B9" w:rsidRDefault="002D4B8E" w:rsidP="0091634C">
            <w:pPr>
              <w:jc w:val="center"/>
              <w:rPr>
                <w:rFonts w:cs="Arial"/>
                <w:sz w:val="24"/>
                <w:szCs w:val="24"/>
              </w:rPr>
            </w:pPr>
            <w:r w:rsidRPr="006400B9">
              <w:rPr>
                <w:rFonts w:cs="Arial"/>
                <w:sz w:val="24"/>
                <w:szCs w:val="24"/>
              </w:rPr>
              <w:t>Allan Miguel Moldez</w:t>
            </w:r>
          </w:p>
        </w:tc>
        <w:tc>
          <w:tcPr>
            <w:tcW w:w="2640" w:type="dxa"/>
            <w:vAlign w:val="center"/>
          </w:tcPr>
          <w:p w14:paraId="763C47AC" w14:textId="0D769B36" w:rsidR="002D4B8E" w:rsidRPr="006400B9" w:rsidRDefault="002D4B8E" w:rsidP="0091634C">
            <w:pPr>
              <w:jc w:val="center"/>
              <w:rPr>
                <w:rFonts w:cs="Arial"/>
                <w:sz w:val="24"/>
                <w:szCs w:val="24"/>
              </w:rPr>
            </w:pPr>
            <w:r w:rsidRPr="006400B9">
              <w:rPr>
                <w:rFonts w:cs="Arial"/>
                <w:sz w:val="24"/>
                <w:szCs w:val="24"/>
              </w:rPr>
              <w:t>Hazel Ann Mones</w:t>
            </w:r>
          </w:p>
        </w:tc>
      </w:tr>
    </w:tbl>
    <w:tbl>
      <w:tblPr>
        <w:tblStyle w:val="TableGridLight"/>
        <w:tblpPr w:leftFromText="180" w:rightFromText="180" w:vertAnchor="text" w:horzAnchor="margin" w:tblpXSpec="center" w:tblpY="31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970"/>
      </w:tblGrid>
      <w:tr w:rsidR="00072D9B" w:rsidRPr="006400B9" w14:paraId="70D22CBD" w14:textId="77777777" w:rsidTr="4DAC2BC5">
        <w:trPr>
          <w:jc w:val="center"/>
        </w:trPr>
        <w:tc>
          <w:tcPr>
            <w:tcW w:w="2970" w:type="dxa"/>
          </w:tcPr>
          <w:p w14:paraId="45BF9F7A" w14:textId="77777777" w:rsidR="00072D9B" w:rsidRPr="006400B9" w:rsidRDefault="00072D9B" w:rsidP="00072D9B">
            <w:pPr>
              <w:jc w:val="center"/>
              <w:rPr>
                <w:rFonts w:cs="Arial"/>
                <w:sz w:val="24"/>
                <w:szCs w:val="24"/>
              </w:rPr>
            </w:pPr>
            <w:r w:rsidRPr="006400B9">
              <w:rPr>
                <w:rFonts w:cs="Arial"/>
                <w:sz w:val="24"/>
                <w:szCs w:val="24"/>
              </w:rPr>
              <w:t>Jhon Iberson Marinas</w:t>
            </w:r>
          </w:p>
        </w:tc>
        <w:tc>
          <w:tcPr>
            <w:tcW w:w="2970" w:type="dxa"/>
          </w:tcPr>
          <w:p w14:paraId="6355E229" w14:textId="77777777" w:rsidR="00072D9B" w:rsidRPr="006400B9" w:rsidRDefault="00072D9B" w:rsidP="00072D9B">
            <w:pPr>
              <w:jc w:val="center"/>
              <w:rPr>
                <w:rFonts w:cs="Arial"/>
                <w:sz w:val="24"/>
                <w:szCs w:val="24"/>
              </w:rPr>
            </w:pPr>
            <w:r w:rsidRPr="006400B9">
              <w:rPr>
                <w:rFonts w:cs="Arial"/>
                <w:sz w:val="24"/>
                <w:szCs w:val="24"/>
              </w:rPr>
              <w:t>Jose Enrique Nunez</w:t>
            </w:r>
          </w:p>
        </w:tc>
      </w:tr>
    </w:tbl>
    <w:p w14:paraId="1DCD78B9" w14:textId="712D1244" w:rsidR="00AB2401" w:rsidRPr="006400B9" w:rsidRDefault="00AB2401" w:rsidP="00AB2401">
      <w:pPr>
        <w:jc w:val="center"/>
        <w:rPr>
          <w:rFonts w:cs="Arial"/>
          <w:sz w:val="32"/>
          <w:szCs w:val="32"/>
        </w:rPr>
      </w:pPr>
    </w:p>
    <w:p w14:paraId="3EF19C3D" w14:textId="77777777" w:rsidR="004871E4" w:rsidRPr="006400B9" w:rsidRDefault="004871E4" w:rsidP="00AB2401">
      <w:pPr>
        <w:jc w:val="center"/>
        <w:rPr>
          <w:rFonts w:cs="Arial"/>
          <w:sz w:val="24"/>
          <w:szCs w:val="24"/>
        </w:rPr>
      </w:pPr>
    </w:p>
    <w:p w14:paraId="5BC2DCE6" w14:textId="5EAC9F4B" w:rsidR="002D4B8E" w:rsidRPr="006400B9" w:rsidRDefault="002D4B8E" w:rsidP="00AB2401">
      <w:pPr>
        <w:jc w:val="center"/>
        <w:rPr>
          <w:rFonts w:cs="Arial"/>
          <w:sz w:val="24"/>
          <w:szCs w:val="24"/>
        </w:rPr>
      </w:pPr>
    </w:p>
    <w:p w14:paraId="6AAAC3E7" w14:textId="1974ADC8" w:rsidR="00FF0A02" w:rsidRPr="006400B9" w:rsidRDefault="00FF0A02" w:rsidP="00AB2401">
      <w:pPr>
        <w:jc w:val="center"/>
        <w:rPr>
          <w:rFonts w:cs="Arial"/>
          <w:sz w:val="24"/>
          <w:szCs w:val="24"/>
        </w:rPr>
        <w:sectPr w:rsidR="00FF0A02" w:rsidRPr="006400B9">
          <w:headerReference w:type="default" r:id="rId12"/>
          <w:pgSz w:w="12240" w:h="15840"/>
          <w:pgMar w:top="1440" w:right="1440" w:bottom="1440" w:left="1440" w:header="708" w:footer="708" w:gutter="0"/>
          <w:cols w:space="708"/>
          <w:docGrid w:linePitch="360"/>
        </w:sectPr>
      </w:pPr>
      <w:r w:rsidRPr="006400B9">
        <w:rPr>
          <w:rFonts w:cs="Arial"/>
          <w:sz w:val="24"/>
          <w:szCs w:val="24"/>
        </w:rPr>
        <w:t>2024</w:t>
      </w:r>
    </w:p>
    <w:sdt>
      <w:sdtPr>
        <w:rPr>
          <w:rFonts w:eastAsiaTheme="minorEastAsia" w:cs="Arial"/>
          <w:b w:val="0"/>
          <w:sz w:val="22"/>
          <w:szCs w:val="22"/>
          <w:lang w:val="en-PH" w:eastAsia="ja-JP"/>
        </w:rPr>
        <w:id w:val="321372652"/>
        <w:docPartObj>
          <w:docPartGallery w:val="Table of Contents"/>
          <w:docPartUnique/>
        </w:docPartObj>
      </w:sdtPr>
      <w:sdtContent>
        <w:p w14:paraId="6A18F306" w14:textId="0BBAF21D" w:rsidR="004A25A2" w:rsidRPr="006400B9" w:rsidRDefault="004A25A2">
          <w:pPr>
            <w:pStyle w:val="TOCHeading"/>
            <w:rPr>
              <w:rFonts w:cs="Arial"/>
            </w:rPr>
          </w:pPr>
          <w:r w:rsidRPr="006400B9">
            <w:rPr>
              <w:rFonts w:cs="Arial"/>
            </w:rPr>
            <w:t>Table of Contents</w:t>
          </w:r>
        </w:p>
        <w:p w14:paraId="2A215150" w14:textId="1748B46D" w:rsidR="00DD48A7" w:rsidRDefault="00790EA8">
          <w:pPr>
            <w:pStyle w:val="TOC1"/>
            <w:rPr>
              <w:rFonts w:asciiTheme="minorHAnsi" w:hAnsiTheme="minorHAnsi"/>
              <w:noProof/>
              <w:kern w:val="2"/>
              <w:sz w:val="24"/>
              <w:szCs w:val="24"/>
              <w:lang w:eastAsia="en-PH"/>
              <w14:ligatures w14:val="standardContextual"/>
            </w:rPr>
          </w:pPr>
          <w:r w:rsidRPr="006400B9">
            <w:rPr>
              <w:rFonts w:cs="Arial"/>
            </w:rPr>
            <w:fldChar w:fldCharType="begin"/>
          </w:r>
          <w:r w:rsidR="004A25A2" w:rsidRPr="006400B9">
            <w:rPr>
              <w:rFonts w:cs="Arial"/>
            </w:rPr>
            <w:instrText>TOC \o "1-3" \h \z \u</w:instrText>
          </w:r>
          <w:r w:rsidRPr="006400B9">
            <w:rPr>
              <w:rFonts w:cs="Arial"/>
            </w:rPr>
            <w:fldChar w:fldCharType="separate"/>
          </w:r>
          <w:hyperlink w:anchor="_Toc181174078" w:history="1">
            <w:r w:rsidR="00DD48A7" w:rsidRPr="00F04EFC">
              <w:rPr>
                <w:rStyle w:val="Hyperlink"/>
                <w:rFonts w:cs="Arial"/>
                <w:noProof/>
              </w:rPr>
              <w:t>Executive Summary</w:t>
            </w:r>
            <w:r w:rsidR="00DD48A7">
              <w:rPr>
                <w:noProof/>
                <w:webHidden/>
              </w:rPr>
              <w:tab/>
            </w:r>
            <w:r w:rsidR="00DD48A7">
              <w:rPr>
                <w:noProof/>
                <w:webHidden/>
              </w:rPr>
              <w:fldChar w:fldCharType="begin"/>
            </w:r>
            <w:r w:rsidR="00DD48A7">
              <w:rPr>
                <w:noProof/>
                <w:webHidden/>
              </w:rPr>
              <w:instrText xml:space="preserve"> PAGEREF _Toc181174078 \h </w:instrText>
            </w:r>
            <w:r w:rsidR="00DD48A7">
              <w:rPr>
                <w:noProof/>
                <w:webHidden/>
              </w:rPr>
            </w:r>
            <w:r w:rsidR="00DD48A7">
              <w:rPr>
                <w:noProof/>
                <w:webHidden/>
              </w:rPr>
              <w:fldChar w:fldCharType="separate"/>
            </w:r>
            <w:r w:rsidR="00A0393D">
              <w:rPr>
                <w:noProof/>
                <w:webHidden/>
              </w:rPr>
              <w:t>iv</w:t>
            </w:r>
            <w:r w:rsidR="00DD48A7">
              <w:rPr>
                <w:noProof/>
                <w:webHidden/>
              </w:rPr>
              <w:fldChar w:fldCharType="end"/>
            </w:r>
          </w:hyperlink>
        </w:p>
        <w:p w14:paraId="5B392F12" w14:textId="36AED794" w:rsidR="00DD48A7" w:rsidRDefault="00DD48A7">
          <w:pPr>
            <w:pStyle w:val="TOC1"/>
            <w:rPr>
              <w:rFonts w:asciiTheme="minorHAnsi" w:hAnsiTheme="minorHAnsi"/>
              <w:noProof/>
              <w:kern w:val="2"/>
              <w:sz w:val="24"/>
              <w:szCs w:val="24"/>
              <w:lang w:eastAsia="en-PH"/>
              <w14:ligatures w14:val="standardContextual"/>
            </w:rPr>
          </w:pPr>
          <w:hyperlink w:anchor="_Toc181174079" w:history="1">
            <w:r w:rsidRPr="00F04EFC">
              <w:rPr>
                <w:rStyle w:val="Hyperlink"/>
                <w:rFonts w:cs="Arial"/>
                <w:noProof/>
              </w:rPr>
              <w:t>List of Figures</w:t>
            </w:r>
            <w:r>
              <w:rPr>
                <w:noProof/>
                <w:webHidden/>
              </w:rPr>
              <w:tab/>
            </w:r>
            <w:r>
              <w:rPr>
                <w:noProof/>
                <w:webHidden/>
              </w:rPr>
              <w:fldChar w:fldCharType="begin"/>
            </w:r>
            <w:r>
              <w:rPr>
                <w:noProof/>
                <w:webHidden/>
              </w:rPr>
              <w:instrText xml:space="preserve"> PAGEREF _Toc181174079 \h </w:instrText>
            </w:r>
            <w:r>
              <w:rPr>
                <w:noProof/>
                <w:webHidden/>
              </w:rPr>
            </w:r>
            <w:r>
              <w:rPr>
                <w:noProof/>
                <w:webHidden/>
              </w:rPr>
              <w:fldChar w:fldCharType="separate"/>
            </w:r>
            <w:r w:rsidR="00A0393D">
              <w:rPr>
                <w:noProof/>
                <w:webHidden/>
              </w:rPr>
              <w:t>v</w:t>
            </w:r>
            <w:r>
              <w:rPr>
                <w:noProof/>
                <w:webHidden/>
              </w:rPr>
              <w:fldChar w:fldCharType="end"/>
            </w:r>
          </w:hyperlink>
        </w:p>
        <w:p w14:paraId="3BCFAA8B" w14:textId="177EDF42" w:rsidR="00DD48A7" w:rsidRDefault="00DD48A7">
          <w:pPr>
            <w:pStyle w:val="TOC1"/>
            <w:rPr>
              <w:rFonts w:asciiTheme="minorHAnsi" w:hAnsiTheme="minorHAnsi"/>
              <w:noProof/>
              <w:kern w:val="2"/>
              <w:sz w:val="24"/>
              <w:szCs w:val="24"/>
              <w:lang w:eastAsia="en-PH"/>
              <w14:ligatures w14:val="standardContextual"/>
            </w:rPr>
          </w:pPr>
          <w:hyperlink w:anchor="_Toc181174080" w:history="1">
            <w:r w:rsidRPr="00F04EFC">
              <w:rPr>
                <w:rStyle w:val="Hyperlink"/>
                <w:rFonts w:cs="Arial"/>
                <w:noProof/>
              </w:rPr>
              <w:t>List of Tables</w:t>
            </w:r>
            <w:r>
              <w:rPr>
                <w:noProof/>
                <w:webHidden/>
              </w:rPr>
              <w:tab/>
            </w:r>
            <w:r>
              <w:rPr>
                <w:noProof/>
                <w:webHidden/>
              </w:rPr>
              <w:fldChar w:fldCharType="begin"/>
            </w:r>
            <w:r>
              <w:rPr>
                <w:noProof/>
                <w:webHidden/>
              </w:rPr>
              <w:instrText xml:space="preserve"> PAGEREF _Toc181174080 \h </w:instrText>
            </w:r>
            <w:r>
              <w:rPr>
                <w:noProof/>
                <w:webHidden/>
              </w:rPr>
            </w:r>
            <w:r>
              <w:rPr>
                <w:noProof/>
                <w:webHidden/>
              </w:rPr>
              <w:fldChar w:fldCharType="separate"/>
            </w:r>
            <w:r w:rsidR="00A0393D">
              <w:rPr>
                <w:noProof/>
                <w:webHidden/>
              </w:rPr>
              <w:t>vi</w:t>
            </w:r>
            <w:r>
              <w:rPr>
                <w:noProof/>
                <w:webHidden/>
              </w:rPr>
              <w:fldChar w:fldCharType="end"/>
            </w:r>
          </w:hyperlink>
        </w:p>
        <w:p w14:paraId="28CE6AA4" w14:textId="4D530AEA" w:rsidR="00DD48A7" w:rsidRDefault="00DD48A7">
          <w:pPr>
            <w:pStyle w:val="TOC1"/>
            <w:rPr>
              <w:rFonts w:asciiTheme="minorHAnsi" w:hAnsiTheme="minorHAnsi"/>
              <w:noProof/>
              <w:kern w:val="2"/>
              <w:sz w:val="24"/>
              <w:szCs w:val="24"/>
              <w:lang w:eastAsia="en-PH"/>
              <w14:ligatures w14:val="standardContextual"/>
            </w:rPr>
          </w:pPr>
          <w:hyperlink w:anchor="_Toc181174081" w:history="1">
            <w:r w:rsidRPr="00F04EFC">
              <w:rPr>
                <w:rStyle w:val="Hyperlink"/>
                <w:rFonts w:cs="Arial"/>
                <w:noProof/>
              </w:rPr>
              <w:t>I.</w:t>
            </w:r>
            <w:r>
              <w:rPr>
                <w:rFonts w:asciiTheme="minorHAnsi" w:hAnsiTheme="minorHAnsi"/>
                <w:noProof/>
                <w:kern w:val="2"/>
                <w:sz w:val="24"/>
                <w:szCs w:val="24"/>
                <w:lang w:eastAsia="en-PH"/>
                <w14:ligatures w14:val="standardContextual"/>
              </w:rPr>
              <w:tab/>
            </w:r>
            <w:r w:rsidRPr="00F04EFC">
              <w:rPr>
                <w:rStyle w:val="Hyperlink"/>
                <w:rFonts w:cs="Arial"/>
                <w:noProof/>
              </w:rPr>
              <w:t>Introduction</w:t>
            </w:r>
            <w:r>
              <w:rPr>
                <w:noProof/>
                <w:webHidden/>
              </w:rPr>
              <w:tab/>
            </w:r>
            <w:r>
              <w:rPr>
                <w:noProof/>
                <w:webHidden/>
              </w:rPr>
              <w:fldChar w:fldCharType="begin"/>
            </w:r>
            <w:r>
              <w:rPr>
                <w:noProof/>
                <w:webHidden/>
              </w:rPr>
              <w:instrText xml:space="preserve"> PAGEREF _Toc181174081 \h </w:instrText>
            </w:r>
            <w:r>
              <w:rPr>
                <w:noProof/>
                <w:webHidden/>
              </w:rPr>
            </w:r>
            <w:r>
              <w:rPr>
                <w:noProof/>
                <w:webHidden/>
              </w:rPr>
              <w:fldChar w:fldCharType="separate"/>
            </w:r>
            <w:r w:rsidR="00A0393D">
              <w:rPr>
                <w:noProof/>
                <w:webHidden/>
              </w:rPr>
              <w:t>1</w:t>
            </w:r>
            <w:r>
              <w:rPr>
                <w:noProof/>
                <w:webHidden/>
              </w:rPr>
              <w:fldChar w:fldCharType="end"/>
            </w:r>
          </w:hyperlink>
        </w:p>
        <w:p w14:paraId="11DDEEBF" w14:textId="10E0C9C9" w:rsidR="00DD48A7" w:rsidRDefault="00DD48A7">
          <w:pPr>
            <w:pStyle w:val="TOC2"/>
            <w:tabs>
              <w:tab w:val="left" w:pos="720"/>
              <w:tab w:val="right" w:leader="dot" w:pos="9350"/>
            </w:tabs>
            <w:rPr>
              <w:rFonts w:asciiTheme="minorHAnsi" w:hAnsiTheme="minorHAnsi"/>
              <w:noProof/>
              <w:kern w:val="2"/>
              <w:sz w:val="24"/>
              <w:szCs w:val="24"/>
              <w:lang w:eastAsia="en-PH"/>
              <w14:ligatures w14:val="standardContextual"/>
            </w:rPr>
          </w:pPr>
          <w:hyperlink w:anchor="_Toc181174082" w:history="1">
            <w:r w:rsidRPr="00F04EFC">
              <w:rPr>
                <w:rStyle w:val="Hyperlink"/>
                <w:rFonts w:cs="Arial"/>
                <w:noProof/>
              </w:rPr>
              <w:t>1.</w:t>
            </w:r>
            <w:r>
              <w:rPr>
                <w:rFonts w:asciiTheme="minorHAnsi" w:hAnsiTheme="minorHAnsi"/>
                <w:noProof/>
                <w:kern w:val="2"/>
                <w:sz w:val="24"/>
                <w:szCs w:val="24"/>
                <w:lang w:eastAsia="en-PH"/>
                <w14:ligatures w14:val="standardContextual"/>
              </w:rPr>
              <w:tab/>
            </w:r>
            <w:r w:rsidRPr="00F04EFC">
              <w:rPr>
                <w:rStyle w:val="Hyperlink"/>
                <w:rFonts w:cs="Arial"/>
                <w:noProof/>
              </w:rPr>
              <w:t>Project Context</w:t>
            </w:r>
            <w:r>
              <w:rPr>
                <w:noProof/>
                <w:webHidden/>
              </w:rPr>
              <w:tab/>
            </w:r>
            <w:r>
              <w:rPr>
                <w:noProof/>
                <w:webHidden/>
              </w:rPr>
              <w:fldChar w:fldCharType="begin"/>
            </w:r>
            <w:r>
              <w:rPr>
                <w:noProof/>
                <w:webHidden/>
              </w:rPr>
              <w:instrText xml:space="preserve"> PAGEREF _Toc181174082 \h </w:instrText>
            </w:r>
            <w:r>
              <w:rPr>
                <w:noProof/>
                <w:webHidden/>
              </w:rPr>
            </w:r>
            <w:r>
              <w:rPr>
                <w:noProof/>
                <w:webHidden/>
              </w:rPr>
              <w:fldChar w:fldCharType="separate"/>
            </w:r>
            <w:r w:rsidR="00A0393D">
              <w:rPr>
                <w:noProof/>
                <w:webHidden/>
              </w:rPr>
              <w:t>1</w:t>
            </w:r>
            <w:r>
              <w:rPr>
                <w:noProof/>
                <w:webHidden/>
              </w:rPr>
              <w:fldChar w:fldCharType="end"/>
            </w:r>
          </w:hyperlink>
        </w:p>
        <w:p w14:paraId="0A1CCEB6" w14:textId="029A1F58" w:rsidR="00DD48A7" w:rsidRDefault="00DD48A7">
          <w:pPr>
            <w:pStyle w:val="TOC2"/>
            <w:tabs>
              <w:tab w:val="left" w:pos="720"/>
              <w:tab w:val="right" w:leader="dot" w:pos="9350"/>
            </w:tabs>
            <w:rPr>
              <w:rFonts w:asciiTheme="minorHAnsi" w:hAnsiTheme="minorHAnsi"/>
              <w:noProof/>
              <w:kern w:val="2"/>
              <w:sz w:val="24"/>
              <w:szCs w:val="24"/>
              <w:lang w:eastAsia="en-PH"/>
              <w14:ligatures w14:val="standardContextual"/>
            </w:rPr>
          </w:pPr>
          <w:hyperlink w:anchor="_Toc181174083" w:history="1">
            <w:r w:rsidRPr="00F04EFC">
              <w:rPr>
                <w:rStyle w:val="Hyperlink"/>
                <w:rFonts w:cs="Arial"/>
                <w:noProof/>
              </w:rPr>
              <w:t>2.</w:t>
            </w:r>
            <w:r>
              <w:rPr>
                <w:rFonts w:asciiTheme="minorHAnsi" w:hAnsiTheme="minorHAnsi"/>
                <w:noProof/>
                <w:kern w:val="2"/>
                <w:sz w:val="24"/>
                <w:szCs w:val="24"/>
                <w:lang w:eastAsia="en-PH"/>
                <w14:ligatures w14:val="standardContextual"/>
              </w:rPr>
              <w:tab/>
            </w:r>
            <w:r w:rsidRPr="00F04EFC">
              <w:rPr>
                <w:rStyle w:val="Hyperlink"/>
                <w:rFonts w:cs="Arial"/>
                <w:noProof/>
              </w:rPr>
              <w:t>Statement of the Problem</w:t>
            </w:r>
            <w:r>
              <w:rPr>
                <w:noProof/>
                <w:webHidden/>
              </w:rPr>
              <w:tab/>
            </w:r>
            <w:r>
              <w:rPr>
                <w:noProof/>
                <w:webHidden/>
              </w:rPr>
              <w:fldChar w:fldCharType="begin"/>
            </w:r>
            <w:r>
              <w:rPr>
                <w:noProof/>
                <w:webHidden/>
              </w:rPr>
              <w:instrText xml:space="preserve"> PAGEREF _Toc181174083 \h </w:instrText>
            </w:r>
            <w:r>
              <w:rPr>
                <w:noProof/>
                <w:webHidden/>
              </w:rPr>
            </w:r>
            <w:r>
              <w:rPr>
                <w:noProof/>
                <w:webHidden/>
              </w:rPr>
              <w:fldChar w:fldCharType="separate"/>
            </w:r>
            <w:r w:rsidR="00A0393D">
              <w:rPr>
                <w:noProof/>
                <w:webHidden/>
              </w:rPr>
              <w:t>2</w:t>
            </w:r>
            <w:r>
              <w:rPr>
                <w:noProof/>
                <w:webHidden/>
              </w:rPr>
              <w:fldChar w:fldCharType="end"/>
            </w:r>
          </w:hyperlink>
        </w:p>
        <w:p w14:paraId="0E32CDDF" w14:textId="4102AABE" w:rsidR="00DD48A7" w:rsidRDefault="00DD48A7">
          <w:pPr>
            <w:pStyle w:val="TOC2"/>
            <w:tabs>
              <w:tab w:val="left" w:pos="720"/>
              <w:tab w:val="right" w:leader="dot" w:pos="9350"/>
            </w:tabs>
            <w:rPr>
              <w:rFonts w:asciiTheme="minorHAnsi" w:hAnsiTheme="minorHAnsi"/>
              <w:noProof/>
              <w:kern w:val="2"/>
              <w:sz w:val="24"/>
              <w:szCs w:val="24"/>
              <w:lang w:eastAsia="en-PH"/>
              <w14:ligatures w14:val="standardContextual"/>
            </w:rPr>
          </w:pPr>
          <w:hyperlink w:anchor="_Toc181174084" w:history="1">
            <w:r w:rsidRPr="00F04EFC">
              <w:rPr>
                <w:rStyle w:val="Hyperlink"/>
                <w:rFonts w:cs="Arial"/>
                <w:noProof/>
              </w:rPr>
              <w:t>3.</w:t>
            </w:r>
            <w:r>
              <w:rPr>
                <w:rFonts w:asciiTheme="minorHAnsi" w:hAnsiTheme="minorHAnsi"/>
                <w:noProof/>
                <w:kern w:val="2"/>
                <w:sz w:val="24"/>
                <w:szCs w:val="24"/>
                <w:lang w:eastAsia="en-PH"/>
                <w14:ligatures w14:val="standardContextual"/>
              </w:rPr>
              <w:tab/>
            </w:r>
            <w:r w:rsidRPr="00F04EFC">
              <w:rPr>
                <w:rStyle w:val="Hyperlink"/>
                <w:rFonts w:cs="Arial"/>
                <w:noProof/>
              </w:rPr>
              <w:t>Objectives</w:t>
            </w:r>
            <w:r>
              <w:rPr>
                <w:noProof/>
                <w:webHidden/>
              </w:rPr>
              <w:tab/>
            </w:r>
            <w:r>
              <w:rPr>
                <w:noProof/>
                <w:webHidden/>
              </w:rPr>
              <w:fldChar w:fldCharType="begin"/>
            </w:r>
            <w:r>
              <w:rPr>
                <w:noProof/>
                <w:webHidden/>
              </w:rPr>
              <w:instrText xml:space="preserve"> PAGEREF _Toc181174084 \h </w:instrText>
            </w:r>
            <w:r>
              <w:rPr>
                <w:noProof/>
                <w:webHidden/>
              </w:rPr>
            </w:r>
            <w:r>
              <w:rPr>
                <w:noProof/>
                <w:webHidden/>
              </w:rPr>
              <w:fldChar w:fldCharType="separate"/>
            </w:r>
            <w:r w:rsidR="00A0393D">
              <w:rPr>
                <w:noProof/>
                <w:webHidden/>
              </w:rPr>
              <w:t>2</w:t>
            </w:r>
            <w:r>
              <w:rPr>
                <w:noProof/>
                <w:webHidden/>
              </w:rPr>
              <w:fldChar w:fldCharType="end"/>
            </w:r>
          </w:hyperlink>
        </w:p>
        <w:p w14:paraId="4E10AEDD" w14:textId="73F07436" w:rsidR="00DD48A7" w:rsidRDefault="00DD48A7">
          <w:pPr>
            <w:pStyle w:val="TOC2"/>
            <w:tabs>
              <w:tab w:val="left" w:pos="720"/>
              <w:tab w:val="right" w:leader="dot" w:pos="9350"/>
            </w:tabs>
            <w:rPr>
              <w:rFonts w:asciiTheme="minorHAnsi" w:hAnsiTheme="minorHAnsi"/>
              <w:noProof/>
              <w:kern w:val="2"/>
              <w:sz w:val="24"/>
              <w:szCs w:val="24"/>
              <w:lang w:eastAsia="en-PH"/>
              <w14:ligatures w14:val="standardContextual"/>
            </w:rPr>
          </w:pPr>
          <w:hyperlink w:anchor="_Toc181174085" w:history="1">
            <w:r w:rsidRPr="00F04EFC">
              <w:rPr>
                <w:rStyle w:val="Hyperlink"/>
                <w:rFonts w:cs="Arial"/>
                <w:noProof/>
              </w:rPr>
              <w:t>4.</w:t>
            </w:r>
            <w:r>
              <w:rPr>
                <w:rFonts w:asciiTheme="minorHAnsi" w:hAnsiTheme="minorHAnsi"/>
                <w:noProof/>
                <w:kern w:val="2"/>
                <w:sz w:val="24"/>
                <w:szCs w:val="24"/>
                <w:lang w:eastAsia="en-PH"/>
                <w14:ligatures w14:val="standardContextual"/>
              </w:rPr>
              <w:tab/>
            </w:r>
            <w:r w:rsidRPr="00F04EFC">
              <w:rPr>
                <w:rStyle w:val="Hyperlink"/>
                <w:rFonts w:cs="Arial"/>
                <w:noProof/>
              </w:rPr>
              <w:t>Significance of the Project</w:t>
            </w:r>
            <w:r>
              <w:rPr>
                <w:noProof/>
                <w:webHidden/>
              </w:rPr>
              <w:tab/>
            </w:r>
            <w:r>
              <w:rPr>
                <w:noProof/>
                <w:webHidden/>
              </w:rPr>
              <w:fldChar w:fldCharType="begin"/>
            </w:r>
            <w:r>
              <w:rPr>
                <w:noProof/>
                <w:webHidden/>
              </w:rPr>
              <w:instrText xml:space="preserve"> PAGEREF _Toc181174085 \h </w:instrText>
            </w:r>
            <w:r>
              <w:rPr>
                <w:noProof/>
                <w:webHidden/>
              </w:rPr>
            </w:r>
            <w:r>
              <w:rPr>
                <w:noProof/>
                <w:webHidden/>
              </w:rPr>
              <w:fldChar w:fldCharType="separate"/>
            </w:r>
            <w:r w:rsidR="00A0393D">
              <w:rPr>
                <w:noProof/>
                <w:webHidden/>
              </w:rPr>
              <w:t>3</w:t>
            </w:r>
            <w:r>
              <w:rPr>
                <w:noProof/>
                <w:webHidden/>
              </w:rPr>
              <w:fldChar w:fldCharType="end"/>
            </w:r>
          </w:hyperlink>
        </w:p>
        <w:p w14:paraId="71113FBB" w14:textId="2DD9AB96" w:rsidR="00DD48A7" w:rsidRDefault="00DD48A7">
          <w:pPr>
            <w:pStyle w:val="TOC2"/>
            <w:tabs>
              <w:tab w:val="left" w:pos="720"/>
              <w:tab w:val="right" w:leader="dot" w:pos="9350"/>
            </w:tabs>
            <w:rPr>
              <w:rFonts w:asciiTheme="minorHAnsi" w:hAnsiTheme="minorHAnsi"/>
              <w:noProof/>
              <w:kern w:val="2"/>
              <w:sz w:val="24"/>
              <w:szCs w:val="24"/>
              <w:lang w:eastAsia="en-PH"/>
              <w14:ligatures w14:val="standardContextual"/>
            </w:rPr>
          </w:pPr>
          <w:hyperlink w:anchor="_Toc181174086" w:history="1">
            <w:r w:rsidRPr="00F04EFC">
              <w:rPr>
                <w:rStyle w:val="Hyperlink"/>
                <w:rFonts w:cs="Arial"/>
                <w:noProof/>
              </w:rPr>
              <w:t>5.</w:t>
            </w:r>
            <w:r>
              <w:rPr>
                <w:rFonts w:asciiTheme="minorHAnsi" w:hAnsiTheme="minorHAnsi"/>
                <w:noProof/>
                <w:kern w:val="2"/>
                <w:sz w:val="24"/>
                <w:szCs w:val="24"/>
                <w:lang w:eastAsia="en-PH"/>
                <w14:ligatures w14:val="standardContextual"/>
              </w:rPr>
              <w:tab/>
            </w:r>
            <w:r w:rsidRPr="00F04EFC">
              <w:rPr>
                <w:rStyle w:val="Hyperlink"/>
                <w:rFonts w:cs="Arial"/>
                <w:noProof/>
              </w:rPr>
              <w:t>Scope and Limitations</w:t>
            </w:r>
            <w:r>
              <w:rPr>
                <w:noProof/>
                <w:webHidden/>
              </w:rPr>
              <w:tab/>
            </w:r>
            <w:r>
              <w:rPr>
                <w:noProof/>
                <w:webHidden/>
              </w:rPr>
              <w:fldChar w:fldCharType="begin"/>
            </w:r>
            <w:r>
              <w:rPr>
                <w:noProof/>
                <w:webHidden/>
              </w:rPr>
              <w:instrText xml:space="preserve"> PAGEREF _Toc181174086 \h </w:instrText>
            </w:r>
            <w:r>
              <w:rPr>
                <w:noProof/>
                <w:webHidden/>
              </w:rPr>
            </w:r>
            <w:r>
              <w:rPr>
                <w:noProof/>
                <w:webHidden/>
              </w:rPr>
              <w:fldChar w:fldCharType="separate"/>
            </w:r>
            <w:r w:rsidR="00A0393D">
              <w:rPr>
                <w:noProof/>
                <w:webHidden/>
              </w:rPr>
              <w:t>3</w:t>
            </w:r>
            <w:r>
              <w:rPr>
                <w:noProof/>
                <w:webHidden/>
              </w:rPr>
              <w:fldChar w:fldCharType="end"/>
            </w:r>
          </w:hyperlink>
        </w:p>
        <w:p w14:paraId="3DC6D4E8" w14:textId="7D8A75AD" w:rsidR="00DD48A7" w:rsidRDefault="00DD48A7">
          <w:pPr>
            <w:pStyle w:val="TOC1"/>
            <w:rPr>
              <w:rFonts w:asciiTheme="minorHAnsi" w:hAnsiTheme="minorHAnsi"/>
              <w:noProof/>
              <w:kern w:val="2"/>
              <w:sz w:val="24"/>
              <w:szCs w:val="24"/>
              <w:lang w:eastAsia="en-PH"/>
              <w14:ligatures w14:val="standardContextual"/>
            </w:rPr>
          </w:pPr>
          <w:hyperlink w:anchor="_Toc181174087" w:history="1">
            <w:r w:rsidRPr="00F04EFC">
              <w:rPr>
                <w:rStyle w:val="Hyperlink"/>
                <w:rFonts w:cs="Arial"/>
                <w:noProof/>
              </w:rPr>
              <w:t>II.</w:t>
            </w:r>
            <w:r>
              <w:rPr>
                <w:rFonts w:asciiTheme="minorHAnsi" w:hAnsiTheme="minorHAnsi"/>
                <w:noProof/>
                <w:kern w:val="2"/>
                <w:sz w:val="24"/>
                <w:szCs w:val="24"/>
                <w:lang w:eastAsia="en-PH"/>
                <w14:ligatures w14:val="standardContextual"/>
              </w:rPr>
              <w:tab/>
            </w:r>
            <w:r w:rsidRPr="00F04EFC">
              <w:rPr>
                <w:rStyle w:val="Hyperlink"/>
                <w:rFonts w:cs="Arial"/>
                <w:noProof/>
              </w:rPr>
              <w:t>Review of Related Literature / Systems</w:t>
            </w:r>
            <w:r>
              <w:rPr>
                <w:noProof/>
                <w:webHidden/>
              </w:rPr>
              <w:tab/>
            </w:r>
            <w:r>
              <w:rPr>
                <w:noProof/>
                <w:webHidden/>
              </w:rPr>
              <w:fldChar w:fldCharType="begin"/>
            </w:r>
            <w:r>
              <w:rPr>
                <w:noProof/>
                <w:webHidden/>
              </w:rPr>
              <w:instrText xml:space="preserve"> PAGEREF _Toc181174087 \h </w:instrText>
            </w:r>
            <w:r>
              <w:rPr>
                <w:noProof/>
                <w:webHidden/>
              </w:rPr>
            </w:r>
            <w:r>
              <w:rPr>
                <w:noProof/>
                <w:webHidden/>
              </w:rPr>
              <w:fldChar w:fldCharType="separate"/>
            </w:r>
            <w:r w:rsidR="00A0393D">
              <w:rPr>
                <w:noProof/>
                <w:webHidden/>
              </w:rPr>
              <w:t>5</w:t>
            </w:r>
            <w:r>
              <w:rPr>
                <w:noProof/>
                <w:webHidden/>
              </w:rPr>
              <w:fldChar w:fldCharType="end"/>
            </w:r>
          </w:hyperlink>
        </w:p>
        <w:p w14:paraId="0FE29862" w14:textId="5504940E" w:rsidR="00DD48A7" w:rsidRDefault="00DD48A7">
          <w:pPr>
            <w:pStyle w:val="TOC1"/>
            <w:rPr>
              <w:rFonts w:asciiTheme="minorHAnsi" w:hAnsiTheme="minorHAnsi"/>
              <w:noProof/>
              <w:kern w:val="2"/>
              <w:sz w:val="24"/>
              <w:szCs w:val="24"/>
              <w:lang w:eastAsia="en-PH"/>
              <w14:ligatures w14:val="standardContextual"/>
            </w:rPr>
          </w:pPr>
          <w:hyperlink w:anchor="_Toc181174088" w:history="1">
            <w:r w:rsidRPr="00F04EFC">
              <w:rPr>
                <w:rStyle w:val="Hyperlink"/>
                <w:rFonts w:cs="Arial"/>
                <w:noProof/>
              </w:rPr>
              <w:t>III.</w:t>
            </w:r>
            <w:r>
              <w:rPr>
                <w:rFonts w:asciiTheme="minorHAnsi" w:hAnsiTheme="minorHAnsi"/>
                <w:noProof/>
                <w:kern w:val="2"/>
                <w:sz w:val="24"/>
                <w:szCs w:val="24"/>
                <w:lang w:eastAsia="en-PH"/>
                <w14:ligatures w14:val="standardContextual"/>
              </w:rPr>
              <w:tab/>
            </w:r>
            <w:r w:rsidRPr="00F04EFC">
              <w:rPr>
                <w:rStyle w:val="Hyperlink"/>
                <w:rFonts w:cs="Arial"/>
                <w:noProof/>
              </w:rPr>
              <w:t>Current Systems</w:t>
            </w:r>
            <w:r>
              <w:rPr>
                <w:noProof/>
                <w:webHidden/>
              </w:rPr>
              <w:tab/>
            </w:r>
            <w:r>
              <w:rPr>
                <w:noProof/>
                <w:webHidden/>
              </w:rPr>
              <w:fldChar w:fldCharType="begin"/>
            </w:r>
            <w:r>
              <w:rPr>
                <w:noProof/>
                <w:webHidden/>
              </w:rPr>
              <w:instrText xml:space="preserve"> PAGEREF _Toc181174088 \h </w:instrText>
            </w:r>
            <w:r>
              <w:rPr>
                <w:noProof/>
                <w:webHidden/>
              </w:rPr>
            </w:r>
            <w:r>
              <w:rPr>
                <w:noProof/>
                <w:webHidden/>
              </w:rPr>
              <w:fldChar w:fldCharType="separate"/>
            </w:r>
            <w:r w:rsidR="00A0393D">
              <w:rPr>
                <w:noProof/>
                <w:webHidden/>
              </w:rPr>
              <w:t>9</w:t>
            </w:r>
            <w:r>
              <w:rPr>
                <w:noProof/>
                <w:webHidden/>
              </w:rPr>
              <w:fldChar w:fldCharType="end"/>
            </w:r>
          </w:hyperlink>
        </w:p>
        <w:p w14:paraId="02FCA1C0" w14:textId="3990E3CA"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89" w:history="1">
            <w:r w:rsidRPr="00F04EFC">
              <w:rPr>
                <w:rStyle w:val="Hyperlink"/>
                <w:rFonts w:cs="Arial"/>
                <w:noProof/>
              </w:rPr>
              <w:t xml:space="preserve">3.1 </w:t>
            </w:r>
            <w:r>
              <w:rPr>
                <w:rFonts w:asciiTheme="minorHAnsi" w:hAnsiTheme="minorHAnsi"/>
                <w:noProof/>
                <w:kern w:val="2"/>
                <w:sz w:val="24"/>
                <w:szCs w:val="24"/>
                <w:lang w:eastAsia="en-PH"/>
                <w14:ligatures w14:val="standardContextual"/>
              </w:rPr>
              <w:tab/>
            </w:r>
            <w:r w:rsidRPr="00F04EFC">
              <w:rPr>
                <w:rStyle w:val="Hyperlink"/>
                <w:rFonts w:cs="Arial"/>
                <w:noProof/>
              </w:rPr>
              <w:t>Current System</w:t>
            </w:r>
            <w:r>
              <w:rPr>
                <w:noProof/>
                <w:webHidden/>
              </w:rPr>
              <w:tab/>
            </w:r>
            <w:r>
              <w:rPr>
                <w:noProof/>
                <w:webHidden/>
              </w:rPr>
              <w:fldChar w:fldCharType="begin"/>
            </w:r>
            <w:r>
              <w:rPr>
                <w:noProof/>
                <w:webHidden/>
              </w:rPr>
              <w:instrText xml:space="preserve"> PAGEREF _Toc181174089 \h </w:instrText>
            </w:r>
            <w:r>
              <w:rPr>
                <w:noProof/>
                <w:webHidden/>
              </w:rPr>
            </w:r>
            <w:r>
              <w:rPr>
                <w:noProof/>
                <w:webHidden/>
              </w:rPr>
              <w:fldChar w:fldCharType="separate"/>
            </w:r>
            <w:r w:rsidR="00A0393D">
              <w:rPr>
                <w:noProof/>
                <w:webHidden/>
              </w:rPr>
              <w:t>9</w:t>
            </w:r>
            <w:r>
              <w:rPr>
                <w:noProof/>
                <w:webHidden/>
              </w:rPr>
              <w:fldChar w:fldCharType="end"/>
            </w:r>
          </w:hyperlink>
        </w:p>
        <w:p w14:paraId="30D5F46E" w14:textId="68793174"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0" w:history="1">
            <w:r w:rsidRPr="00F04EFC">
              <w:rPr>
                <w:rStyle w:val="Hyperlink"/>
                <w:rFonts w:cs="Arial"/>
                <w:noProof/>
              </w:rPr>
              <w:t xml:space="preserve">3.2 </w:t>
            </w:r>
            <w:r>
              <w:rPr>
                <w:rFonts w:asciiTheme="minorHAnsi" w:hAnsiTheme="minorHAnsi"/>
                <w:noProof/>
                <w:kern w:val="2"/>
                <w:sz w:val="24"/>
                <w:szCs w:val="24"/>
                <w:lang w:eastAsia="en-PH"/>
                <w14:ligatures w14:val="standardContextual"/>
              </w:rPr>
              <w:tab/>
            </w:r>
            <w:r w:rsidRPr="00F04EFC">
              <w:rPr>
                <w:rStyle w:val="Hyperlink"/>
                <w:rFonts w:cs="Arial"/>
                <w:noProof/>
              </w:rPr>
              <w:t>Technical Background</w:t>
            </w:r>
            <w:r>
              <w:rPr>
                <w:noProof/>
                <w:webHidden/>
              </w:rPr>
              <w:tab/>
            </w:r>
            <w:r>
              <w:rPr>
                <w:noProof/>
                <w:webHidden/>
              </w:rPr>
              <w:fldChar w:fldCharType="begin"/>
            </w:r>
            <w:r>
              <w:rPr>
                <w:noProof/>
                <w:webHidden/>
              </w:rPr>
              <w:instrText xml:space="preserve"> PAGEREF _Toc181174090 \h </w:instrText>
            </w:r>
            <w:r>
              <w:rPr>
                <w:noProof/>
                <w:webHidden/>
              </w:rPr>
            </w:r>
            <w:r>
              <w:rPr>
                <w:noProof/>
                <w:webHidden/>
              </w:rPr>
              <w:fldChar w:fldCharType="separate"/>
            </w:r>
            <w:r w:rsidR="00A0393D">
              <w:rPr>
                <w:noProof/>
                <w:webHidden/>
              </w:rPr>
              <w:t>9</w:t>
            </w:r>
            <w:r>
              <w:rPr>
                <w:noProof/>
                <w:webHidden/>
              </w:rPr>
              <w:fldChar w:fldCharType="end"/>
            </w:r>
          </w:hyperlink>
        </w:p>
        <w:p w14:paraId="1B0EE3DA" w14:textId="049450B5"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1" w:history="1">
            <w:r w:rsidRPr="00F04EFC">
              <w:rPr>
                <w:rStyle w:val="Hyperlink"/>
                <w:rFonts w:cs="Arial"/>
                <w:noProof/>
              </w:rPr>
              <w:t xml:space="preserve">3.3 </w:t>
            </w:r>
            <w:r>
              <w:rPr>
                <w:rFonts w:asciiTheme="minorHAnsi" w:hAnsiTheme="minorHAnsi"/>
                <w:noProof/>
                <w:kern w:val="2"/>
                <w:sz w:val="24"/>
                <w:szCs w:val="24"/>
                <w:lang w:eastAsia="en-PH"/>
                <w14:ligatures w14:val="standardContextual"/>
              </w:rPr>
              <w:tab/>
            </w:r>
            <w:r w:rsidRPr="00F04EFC">
              <w:rPr>
                <w:rStyle w:val="Hyperlink"/>
                <w:rFonts w:cs="Arial"/>
                <w:noProof/>
              </w:rPr>
              <w:t>List of Processes</w:t>
            </w:r>
            <w:r>
              <w:rPr>
                <w:noProof/>
                <w:webHidden/>
              </w:rPr>
              <w:tab/>
            </w:r>
            <w:r>
              <w:rPr>
                <w:noProof/>
                <w:webHidden/>
              </w:rPr>
              <w:fldChar w:fldCharType="begin"/>
            </w:r>
            <w:r>
              <w:rPr>
                <w:noProof/>
                <w:webHidden/>
              </w:rPr>
              <w:instrText xml:space="preserve"> PAGEREF _Toc181174091 \h </w:instrText>
            </w:r>
            <w:r>
              <w:rPr>
                <w:noProof/>
                <w:webHidden/>
              </w:rPr>
            </w:r>
            <w:r>
              <w:rPr>
                <w:noProof/>
                <w:webHidden/>
              </w:rPr>
              <w:fldChar w:fldCharType="separate"/>
            </w:r>
            <w:r w:rsidR="00A0393D">
              <w:rPr>
                <w:noProof/>
                <w:webHidden/>
              </w:rPr>
              <w:t>10</w:t>
            </w:r>
            <w:r>
              <w:rPr>
                <w:noProof/>
                <w:webHidden/>
              </w:rPr>
              <w:fldChar w:fldCharType="end"/>
            </w:r>
          </w:hyperlink>
        </w:p>
        <w:p w14:paraId="2547DC0B" w14:textId="2B19EC52"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2" w:history="1">
            <w:r w:rsidRPr="00F04EFC">
              <w:rPr>
                <w:rStyle w:val="Hyperlink"/>
                <w:rFonts w:cs="Arial"/>
                <w:noProof/>
              </w:rPr>
              <w:t xml:space="preserve">3.4 </w:t>
            </w:r>
            <w:r>
              <w:rPr>
                <w:rFonts w:asciiTheme="minorHAnsi" w:hAnsiTheme="minorHAnsi"/>
                <w:noProof/>
                <w:kern w:val="2"/>
                <w:sz w:val="24"/>
                <w:szCs w:val="24"/>
                <w:lang w:eastAsia="en-PH"/>
                <w14:ligatures w14:val="standardContextual"/>
              </w:rPr>
              <w:tab/>
            </w:r>
            <w:r w:rsidRPr="00F04EFC">
              <w:rPr>
                <w:rStyle w:val="Hyperlink"/>
                <w:rFonts w:cs="Arial"/>
                <w:noProof/>
              </w:rPr>
              <w:t>Gap Analysis, Fishbone Diagram, and SWOT Analysis</w:t>
            </w:r>
            <w:r>
              <w:rPr>
                <w:noProof/>
                <w:webHidden/>
              </w:rPr>
              <w:tab/>
            </w:r>
            <w:r>
              <w:rPr>
                <w:noProof/>
                <w:webHidden/>
              </w:rPr>
              <w:fldChar w:fldCharType="begin"/>
            </w:r>
            <w:r>
              <w:rPr>
                <w:noProof/>
                <w:webHidden/>
              </w:rPr>
              <w:instrText xml:space="preserve"> PAGEREF _Toc181174092 \h </w:instrText>
            </w:r>
            <w:r>
              <w:rPr>
                <w:noProof/>
                <w:webHidden/>
              </w:rPr>
            </w:r>
            <w:r>
              <w:rPr>
                <w:noProof/>
                <w:webHidden/>
              </w:rPr>
              <w:fldChar w:fldCharType="separate"/>
            </w:r>
            <w:r w:rsidR="00A0393D">
              <w:rPr>
                <w:noProof/>
                <w:webHidden/>
              </w:rPr>
              <w:t>11</w:t>
            </w:r>
            <w:r>
              <w:rPr>
                <w:noProof/>
                <w:webHidden/>
              </w:rPr>
              <w:fldChar w:fldCharType="end"/>
            </w:r>
          </w:hyperlink>
        </w:p>
        <w:p w14:paraId="50D14E2A" w14:textId="3A7CB2C7" w:rsidR="00DD48A7" w:rsidRDefault="00DD48A7">
          <w:pPr>
            <w:pStyle w:val="TOC1"/>
            <w:rPr>
              <w:rFonts w:asciiTheme="minorHAnsi" w:hAnsiTheme="minorHAnsi"/>
              <w:noProof/>
              <w:kern w:val="2"/>
              <w:sz w:val="24"/>
              <w:szCs w:val="24"/>
              <w:lang w:eastAsia="en-PH"/>
              <w14:ligatures w14:val="standardContextual"/>
            </w:rPr>
          </w:pPr>
          <w:hyperlink w:anchor="_Toc181174093" w:history="1">
            <w:r w:rsidRPr="00F04EFC">
              <w:rPr>
                <w:rStyle w:val="Hyperlink"/>
                <w:rFonts w:cs="Arial"/>
                <w:noProof/>
              </w:rPr>
              <w:t>IV.</w:t>
            </w:r>
            <w:r>
              <w:rPr>
                <w:rFonts w:asciiTheme="minorHAnsi" w:hAnsiTheme="minorHAnsi"/>
                <w:noProof/>
                <w:kern w:val="2"/>
                <w:sz w:val="24"/>
                <w:szCs w:val="24"/>
                <w:lang w:eastAsia="en-PH"/>
                <w14:ligatures w14:val="standardContextual"/>
              </w:rPr>
              <w:tab/>
            </w:r>
            <w:r w:rsidRPr="00F04EFC">
              <w:rPr>
                <w:rStyle w:val="Hyperlink"/>
                <w:rFonts w:cs="Arial"/>
                <w:noProof/>
              </w:rPr>
              <w:t>Proposed Solution</w:t>
            </w:r>
            <w:r>
              <w:rPr>
                <w:noProof/>
                <w:webHidden/>
              </w:rPr>
              <w:tab/>
            </w:r>
            <w:r>
              <w:rPr>
                <w:noProof/>
                <w:webHidden/>
              </w:rPr>
              <w:fldChar w:fldCharType="begin"/>
            </w:r>
            <w:r>
              <w:rPr>
                <w:noProof/>
                <w:webHidden/>
              </w:rPr>
              <w:instrText xml:space="preserve"> PAGEREF _Toc181174093 \h </w:instrText>
            </w:r>
            <w:r>
              <w:rPr>
                <w:noProof/>
                <w:webHidden/>
              </w:rPr>
            </w:r>
            <w:r>
              <w:rPr>
                <w:noProof/>
                <w:webHidden/>
              </w:rPr>
              <w:fldChar w:fldCharType="separate"/>
            </w:r>
            <w:r w:rsidR="00A0393D">
              <w:rPr>
                <w:noProof/>
                <w:webHidden/>
              </w:rPr>
              <w:t>13</w:t>
            </w:r>
            <w:r>
              <w:rPr>
                <w:noProof/>
                <w:webHidden/>
              </w:rPr>
              <w:fldChar w:fldCharType="end"/>
            </w:r>
          </w:hyperlink>
        </w:p>
        <w:p w14:paraId="08B075A1" w14:textId="160DA350"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4" w:history="1">
            <w:r w:rsidRPr="00F04EFC">
              <w:rPr>
                <w:rStyle w:val="Hyperlink"/>
                <w:rFonts w:cs="Arial"/>
                <w:noProof/>
              </w:rPr>
              <w:t xml:space="preserve">4.2 </w:t>
            </w:r>
            <w:r>
              <w:rPr>
                <w:rFonts w:asciiTheme="minorHAnsi" w:hAnsiTheme="minorHAnsi"/>
                <w:noProof/>
                <w:kern w:val="2"/>
                <w:sz w:val="24"/>
                <w:szCs w:val="24"/>
                <w:lang w:eastAsia="en-PH"/>
                <w14:ligatures w14:val="standardContextual"/>
              </w:rPr>
              <w:tab/>
            </w:r>
            <w:r w:rsidRPr="00F04EFC">
              <w:rPr>
                <w:rStyle w:val="Hyperlink"/>
                <w:rFonts w:cs="Arial"/>
                <w:noProof/>
              </w:rPr>
              <w:t>Lean Canvas</w:t>
            </w:r>
            <w:r>
              <w:rPr>
                <w:noProof/>
                <w:webHidden/>
              </w:rPr>
              <w:tab/>
            </w:r>
            <w:r>
              <w:rPr>
                <w:noProof/>
                <w:webHidden/>
              </w:rPr>
              <w:fldChar w:fldCharType="begin"/>
            </w:r>
            <w:r>
              <w:rPr>
                <w:noProof/>
                <w:webHidden/>
              </w:rPr>
              <w:instrText xml:space="preserve"> PAGEREF _Toc181174094 \h </w:instrText>
            </w:r>
            <w:r>
              <w:rPr>
                <w:noProof/>
                <w:webHidden/>
              </w:rPr>
            </w:r>
            <w:r>
              <w:rPr>
                <w:noProof/>
                <w:webHidden/>
              </w:rPr>
              <w:fldChar w:fldCharType="separate"/>
            </w:r>
            <w:r w:rsidR="00A0393D">
              <w:rPr>
                <w:noProof/>
                <w:webHidden/>
              </w:rPr>
              <w:t>13</w:t>
            </w:r>
            <w:r>
              <w:rPr>
                <w:noProof/>
                <w:webHidden/>
              </w:rPr>
              <w:fldChar w:fldCharType="end"/>
            </w:r>
          </w:hyperlink>
        </w:p>
        <w:p w14:paraId="749D6931" w14:textId="20085F7C"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5" w:history="1">
            <w:r w:rsidRPr="00F04EFC">
              <w:rPr>
                <w:rStyle w:val="Hyperlink"/>
                <w:rFonts w:cs="Arial"/>
                <w:noProof/>
              </w:rPr>
              <w:t xml:space="preserve">4.3 </w:t>
            </w:r>
            <w:r>
              <w:rPr>
                <w:rFonts w:asciiTheme="minorHAnsi" w:hAnsiTheme="minorHAnsi"/>
                <w:noProof/>
                <w:kern w:val="2"/>
                <w:sz w:val="24"/>
                <w:szCs w:val="24"/>
                <w:lang w:eastAsia="en-PH"/>
                <w14:ligatures w14:val="standardContextual"/>
              </w:rPr>
              <w:tab/>
            </w:r>
            <w:r w:rsidRPr="00F04EFC">
              <w:rPr>
                <w:rStyle w:val="Hyperlink"/>
                <w:rFonts w:cs="Arial"/>
                <w:noProof/>
              </w:rPr>
              <w:t>Product Vision</w:t>
            </w:r>
            <w:r>
              <w:rPr>
                <w:noProof/>
                <w:webHidden/>
              </w:rPr>
              <w:tab/>
            </w:r>
            <w:r>
              <w:rPr>
                <w:noProof/>
                <w:webHidden/>
              </w:rPr>
              <w:fldChar w:fldCharType="begin"/>
            </w:r>
            <w:r>
              <w:rPr>
                <w:noProof/>
                <w:webHidden/>
              </w:rPr>
              <w:instrText xml:space="preserve"> PAGEREF _Toc181174095 \h </w:instrText>
            </w:r>
            <w:r>
              <w:rPr>
                <w:noProof/>
                <w:webHidden/>
              </w:rPr>
            </w:r>
            <w:r>
              <w:rPr>
                <w:noProof/>
                <w:webHidden/>
              </w:rPr>
              <w:fldChar w:fldCharType="separate"/>
            </w:r>
            <w:r w:rsidR="00A0393D">
              <w:rPr>
                <w:noProof/>
                <w:webHidden/>
              </w:rPr>
              <w:t>17</w:t>
            </w:r>
            <w:r>
              <w:rPr>
                <w:noProof/>
                <w:webHidden/>
              </w:rPr>
              <w:fldChar w:fldCharType="end"/>
            </w:r>
          </w:hyperlink>
        </w:p>
        <w:p w14:paraId="55D9767C" w14:textId="4FE68539"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6" w:history="1">
            <w:r w:rsidRPr="00F04EFC">
              <w:rPr>
                <w:rStyle w:val="Hyperlink"/>
                <w:rFonts w:cs="Arial"/>
                <w:noProof/>
              </w:rPr>
              <w:t xml:space="preserve">4.4 </w:t>
            </w:r>
            <w:r>
              <w:rPr>
                <w:rFonts w:asciiTheme="minorHAnsi" w:hAnsiTheme="minorHAnsi"/>
                <w:noProof/>
                <w:kern w:val="2"/>
                <w:sz w:val="24"/>
                <w:szCs w:val="24"/>
                <w:lang w:eastAsia="en-PH"/>
                <w14:ligatures w14:val="standardContextual"/>
              </w:rPr>
              <w:tab/>
            </w:r>
            <w:r w:rsidRPr="00F04EFC">
              <w:rPr>
                <w:rStyle w:val="Hyperlink"/>
                <w:rFonts w:cs="Arial"/>
                <w:noProof/>
              </w:rPr>
              <w:t>Technology Specifications</w:t>
            </w:r>
            <w:r>
              <w:rPr>
                <w:noProof/>
                <w:webHidden/>
              </w:rPr>
              <w:tab/>
            </w:r>
            <w:r>
              <w:rPr>
                <w:noProof/>
                <w:webHidden/>
              </w:rPr>
              <w:fldChar w:fldCharType="begin"/>
            </w:r>
            <w:r>
              <w:rPr>
                <w:noProof/>
                <w:webHidden/>
              </w:rPr>
              <w:instrText xml:space="preserve"> PAGEREF _Toc181174096 \h </w:instrText>
            </w:r>
            <w:r>
              <w:rPr>
                <w:noProof/>
                <w:webHidden/>
              </w:rPr>
            </w:r>
            <w:r>
              <w:rPr>
                <w:noProof/>
                <w:webHidden/>
              </w:rPr>
              <w:fldChar w:fldCharType="separate"/>
            </w:r>
            <w:r w:rsidR="00A0393D">
              <w:rPr>
                <w:noProof/>
                <w:webHidden/>
              </w:rPr>
              <w:t>18</w:t>
            </w:r>
            <w:r>
              <w:rPr>
                <w:noProof/>
                <w:webHidden/>
              </w:rPr>
              <w:fldChar w:fldCharType="end"/>
            </w:r>
          </w:hyperlink>
        </w:p>
        <w:p w14:paraId="12A34C4A" w14:textId="4542154A"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097" w:history="1">
            <w:r w:rsidRPr="00F04EFC">
              <w:rPr>
                <w:rStyle w:val="Hyperlink"/>
                <w:rFonts w:cs="Arial"/>
                <w:noProof/>
              </w:rPr>
              <w:t xml:space="preserve">4.5 </w:t>
            </w:r>
            <w:r>
              <w:rPr>
                <w:rFonts w:asciiTheme="minorHAnsi" w:hAnsiTheme="minorHAnsi"/>
                <w:noProof/>
                <w:kern w:val="2"/>
                <w:sz w:val="24"/>
                <w:szCs w:val="24"/>
                <w:lang w:eastAsia="en-PH"/>
                <w14:ligatures w14:val="standardContextual"/>
              </w:rPr>
              <w:tab/>
            </w:r>
            <w:r w:rsidRPr="00F04EFC">
              <w:rPr>
                <w:rStyle w:val="Hyperlink"/>
                <w:rFonts w:cs="Arial"/>
                <w:noProof/>
              </w:rPr>
              <w:t>Feasibility</w:t>
            </w:r>
            <w:r>
              <w:rPr>
                <w:noProof/>
                <w:webHidden/>
              </w:rPr>
              <w:tab/>
            </w:r>
            <w:r>
              <w:rPr>
                <w:noProof/>
                <w:webHidden/>
              </w:rPr>
              <w:fldChar w:fldCharType="begin"/>
            </w:r>
            <w:r>
              <w:rPr>
                <w:noProof/>
                <w:webHidden/>
              </w:rPr>
              <w:instrText xml:space="preserve"> PAGEREF _Toc181174097 \h </w:instrText>
            </w:r>
            <w:r>
              <w:rPr>
                <w:noProof/>
                <w:webHidden/>
              </w:rPr>
            </w:r>
            <w:r>
              <w:rPr>
                <w:noProof/>
                <w:webHidden/>
              </w:rPr>
              <w:fldChar w:fldCharType="separate"/>
            </w:r>
            <w:r w:rsidR="00A0393D">
              <w:rPr>
                <w:noProof/>
                <w:webHidden/>
              </w:rPr>
              <w:t>20</w:t>
            </w:r>
            <w:r>
              <w:rPr>
                <w:noProof/>
                <w:webHidden/>
              </w:rPr>
              <w:fldChar w:fldCharType="end"/>
            </w:r>
          </w:hyperlink>
        </w:p>
        <w:p w14:paraId="1DB2732C" w14:textId="585C5B2B" w:rsidR="00DD48A7" w:rsidRDefault="00DD48A7">
          <w:pPr>
            <w:pStyle w:val="TOC1"/>
            <w:rPr>
              <w:rFonts w:asciiTheme="minorHAnsi" w:hAnsiTheme="minorHAnsi"/>
              <w:noProof/>
              <w:kern w:val="2"/>
              <w:sz w:val="24"/>
              <w:szCs w:val="24"/>
              <w:lang w:eastAsia="en-PH"/>
              <w14:ligatures w14:val="standardContextual"/>
            </w:rPr>
          </w:pPr>
          <w:hyperlink w:anchor="_Toc181174098" w:history="1">
            <w:r w:rsidRPr="00F04EFC">
              <w:rPr>
                <w:rStyle w:val="Hyperlink"/>
                <w:rFonts w:cs="Arial"/>
                <w:noProof/>
              </w:rPr>
              <w:t>V. Requirement Analysis</w:t>
            </w:r>
            <w:r>
              <w:rPr>
                <w:noProof/>
                <w:webHidden/>
              </w:rPr>
              <w:tab/>
            </w:r>
            <w:r>
              <w:rPr>
                <w:noProof/>
                <w:webHidden/>
              </w:rPr>
              <w:fldChar w:fldCharType="begin"/>
            </w:r>
            <w:r>
              <w:rPr>
                <w:noProof/>
                <w:webHidden/>
              </w:rPr>
              <w:instrText xml:space="preserve"> PAGEREF _Toc181174098 \h </w:instrText>
            </w:r>
            <w:r>
              <w:rPr>
                <w:noProof/>
                <w:webHidden/>
              </w:rPr>
            </w:r>
            <w:r>
              <w:rPr>
                <w:noProof/>
                <w:webHidden/>
              </w:rPr>
              <w:fldChar w:fldCharType="separate"/>
            </w:r>
            <w:r w:rsidR="00A0393D">
              <w:rPr>
                <w:noProof/>
                <w:webHidden/>
              </w:rPr>
              <w:t>22</w:t>
            </w:r>
            <w:r>
              <w:rPr>
                <w:noProof/>
                <w:webHidden/>
              </w:rPr>
              <w:fldChar w:fldCharType="end"/>
            </w:r>
          </w:hyperlink>
        </w:p>
        <w:p w14:paraId="61F932FA" w14:textId="43C4293A"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099" w:history="1">
            <w:r w:rsidRPr="00F04EFC">
              <w:rPr>
                <w:rStyle w:val="Hyperlink"/>
                <w:rFonts w:cs="Arial"/>
                <w:noProof/>
              </w:rPr>
              <w:t xml:space="preserve">5.1 </w:t>
            </w:r>
            <w:r>
              <w:rPr>
                <w:rStyle w:val="Hyperlink"/>
                <w:rFonts w:cs="Arial"/>
                <w:noProof/>
              </w:rPr>
              <w:t xml:space="preserve">     </w:t>
            </w:r>
            <w:r w:rsidRPr="00F04EFC">
              <w:rPr>
                <w:rStyle w:val="Hyperlink"/>
                <w:rFonts w:cs="Arial"/>
                <w:noProof/>
              </w:rPr>
              <w:t>Product Backlog and User Stories</w:t>
            </w:r>
            <w:r>
              <w:rPr>
                <w:noProof/>
                <w:webHidden/>
              </w:rPr>
              <w:tab/>
            </w:r>
            <w:r>
              <w:rPr>
                <w:noProof/>
                <w:webHidden/>
              </w:rPr>
              <w:fldChar w:fldCharType="begin"/>
            </w:r>
            <w:r>
              <w:rPr>
                <w:noProof/>
                <w:webHidden/>
              </w:rPr>
              <w:instrText xml:space="preserve"> PAGEREF _Toc181174099 \h </w:instrText>
            </w:r>
            <w:r>
              <w:rPr>
                <w:noProof/>
                <w:webHidden/>
              </w:rPr>
            </w:r>
            <w:r>
              <w:rPr>
                <w:noProof/>
                <w:webHidden/>
              </w:rPr>
              <w:fldChar w:fldCharType="separate"/>
            </w:r>
            <w:r w:rsidR="00A0393D">
              <w:rPr>
                <w:noProof/>
                <w:webHidden/>
              </w:rPr>
              <w:t>22</w:t>
            </w:r>
            <w:r>
              <w:rPr>
                <w:noProof/>
                <w:webHidden/>
              </w:rPr>
              <w:fldChar w:fldCharType="end"/>
            </w:r>
          </w:hyperlink>
        </w:p>
        <w:p w14:paraId="3025926A" w14:textId="443DBE81"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0" w:history="1">
            <w:r w:rsidRPr="00F04EFC">
              <w:rPr>
                <w:rStyle w:val="Hyperlink"/>
                <w:rFonts w:cs="Arial"/>
                <w:noProof/>
              </w:rPr>
              <w:t xml:space="preserve">5.2 </w:t>
            </w:r>
            <w:r>
              <w:rPr>
                <w:rStyle w:val="Hyperlink"/>
                <w:rFonts w:cs="Arial"/>
                <w:noProof/>
              </w:rPr>
              <w:t xml:space="preserve">     </w:t>
            </w:r>
            <w:r w:rsidRPr="00F04EFC">
              <w:rPr>
                <w:rStyle w:val="Hyperlink"/>
                <w:rFonts w:cs="Arial"/>
                <w:noProof/>
              </w:rPr>
              <w:t>Use Case Diagram</w:t>
            </w:r>
            <w:r>
              <w:rPr>
                <w:noProof/>
                <w:webHidden/>
              </w:rPr>
              <w:tab/>
            </w:r>
            <w:r>
              <w:rPr>
                <w:noProof/>
                <w:webHidden/>
              </w:rPr>
              <w:fldChar w:fldCharType="begin"/>
            </w:r>
            <w:r>
              <w:rPr>
                <w:noProof/>
                <w:webHidden/>
              </w:rPr>
              <w:instrText xml:space="preserve"> PAGEREF _Toc181174100 \h </w:instrText>
            </w:r>
            <w:r>
              <w:rPr>
                <w:noProof/>
                <w:webHidden/>
              </w:rPr>
            </w:r>
            <w:r>
              <w:rPr>
                <w:noProof/>
                <w:webHidden/>
              </w:rPr>
              <w:fldChar w:fldCharType="separate"/>
            </w:r>
            <w:r w:rsidR="00A0393D">
              <w:rPr>
                <w:noProof/>
                <w:webHidden/>
              </w:rPr>
              <w:t>24</w:t>
            </w:r>
            <w:r>
              <w:rPr>
                <w:noProof/>
                <w:webHidden/>
              </w:rPr>
              <w:fldChar w:fldCharType="end"/>
            </w:r>
          </w:hyperlink>
        </w:p>
        <w:p w14:paraId="2C6EAE12" w14:textId="288F2D83"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1" w:history="1">
            <w:r w:rsidRPr="00F04EFC">
              <w:rPr>
                <w:rStyle w:val="Hyperlink"/>
                <w:rFonts w:cs="Arial"/>
                <w:noProof/>
              </w:rPr>
              <w:t xml:space="preserve">5.3 </w:t>
            </w:r>
            <w:r>
              <w:rPr>
                <w:rStyle w:val="Hyperlink"/>
                <w:rFonts w:cs="Arial"/>
                <w:noProof/>
              </w:rPr>
              <w:t xml:space="preserve">     </w:t>
            </w:r>
            <w:r w:rsidRPr="00F04EFC">
              <w:rPr>
                <w:rStyle w:val="Hyperlink"/>
                <w:rFonts w:cs="Arial"/>
                <w:noProof/>
              </w:rPr>
              <w:t>Fully Dressed Use Cases</w:t>
            </w:r>
            <w:r>
              <w:rPr>
                <w:noProof/>
                <w:webHidden/>
              </w:rPr>
              <w:tab/>
            </w:r>
            <w:r>
              <w:rPr>
                <w:noProof/>
                <w:webHidden/>
              </w:rPr>
              <w:fldChar w:fldCharType="begin"/>
            </w:r>
            <w:r>
              <w:rPr>
                <w:noProof/>
                <w:webHidden/>
              </w:rPr>
              <w:instrText xml:space="preserve"> PAGEREF _Toc181174101 \h </w:instrText>
            </w:r>
            <w:r>
              <w:rPr>
                <w:noProof/>
                <w:webHidden/>
              </w:rPr>
            </w:r>
            <w:r>
              <w:rPr>
                <w:noProof/>
                <w:webHidden/>
              </w:rPr>
              <w:fldChar w:fldCharType="separate"/>
            </w:r>
            <w:r w:rsidR="00A0393D">
              <w:rPr>
                <w:noProof/>
                <w:webHidden/>
              </w:rPr>
              <w:t>25</w:t>
            </w:r>
            <w:r>
              <w:rPr>
                <w:noProof/>
                <w:webHidden/>
              </w:rPr>
              <w:fldChar w:fldCharType="end"/>
            </w:r>
          </w:hyperlink>
        </w:p>
        <w:p w14:paraId="2D18BFE8" w14:textId="6614A58C"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2" w:history="1">
            <w:r w:rsidRPr="00F04EFC">
              <w:rPr>
                <w:rStyle w:val="Hyperlink"/>
                <w:noProof/>
              </w:rPr>
              <w:t xml:space="preserve">5.4 </w:t>
            </w:r>
            <w:r>
              <w:rPr>
                <w:rStyle w:val="Hyperlink"/>
                <w:noProof/>
              </w:rPr>
              <w:t xml:space="preserve">     </w:t>
            </w:r>
            <w:r w:rsidRPr="00F04EFC">
              <w:rPr>
                <w:rStyle w:val="Hyperlink"/>
                <w:noProof/>
              </w:rPr>
              <w:t>Data Flow Diagram</w:t>
            </w:r>
            <w:r>
              <w:rPr>
                <w:noProof/>
                <w:webHidden/>
              </w:rPr>
              <w:tab/>
            </w:r>
            <w:r>
              <w:rPr>
                <w:noProof/>
                <w:webHidden/>
              </w:rPr>
              <w:fldChar w:fldCharType="begin"/>
            </w:r>
            <w:r>
              <w:rPr>
                <w:noProof/>
                <w:webHidden/>
              </w:rPr>
              <w:instrText xml:space="preserve"> PAGEREF _Toc181174102 \h </w:instrText>
            </w:r>
            <w:r>
              <w:rPr>
                <w:noProof/>
                <w:webHidden/>
              </w:rPr>
            </w:r>
            <w:r>
              <w:rPr>
                <w:noProof/>
                <w:webHidden/>
              </w:rPr>
              <w:fldChar w:fldCharType="separate"/>
            </w:r>
            <w:r w:rsidR="00A0393D">
              <w:rPr>
                <w:noProof/>
                <w:webHidden/>
              </w:rPr>
              <w:t>31</w:t>
            </w:r>
            <w:r>
              <w:rPr>
                <w:noProof/>
                <w:webHidden/>
              </w:rPr>
              <w:fldChar w:fldCharType="end"/>
            </w:r>
          </w:hyperlink>
        </w:p>
        <w:p w14:paraId="2986F92E" w14:textId="7DFE1285"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103" w:history="1">
            <w:r w:rsidRPr="00F04EFC">
              <w:rPr>
                <w:rStyle w:val="Hyperlink"/>
                <w:rFonts w:cs="Arial"/>
                <w:noProof/>
              </w:rPr>
              <w:t>5.5</w:t>
            </w:r>
            <w:r>
              <w:rPr>
                <w:rFonts w:asciiTheme="minorHAnsi" w:hAnsiTheme="minorHAnsi"/>
                <w:noProof/>
                <w:kern w:val="2"/>
                <w:sz w:val="24"/>
                <w:szCs w:val="24"/>
                <w:lang w:eastAsia="en-PH"/>
                <w14:ligatures w14:val="standardContextual"/>
              </w:rPr>
              <w:t xml:space="preserve">       </w:t>
            </w:r>
            <w:r w:rsidRPr="00F04EFC">
              <w:rPr>
                <w:rStyle w:val="Hyperlink"/>
                <w:rFonts w:cs="Arial"/>
                <w:noProof/>
              </w:rPr>
              <w:t>Test Cases</w:t>
            </w:r>
            <w:r>
              <w:rPr>
                <w:noProof/>
                <w:webHidden/>
              </w:rPr>
              <w:tab/>
            </w:r>
            <w:r>
              <w:rPr>
                <w:noProof/>
                <w:webHidden/>
              </w:rPr>
              <w:fldChar w:fldCharType="begin"/>
            </w:r>
            <w:r>
              <w:rPr>
                <w:noProof/>
                <w:webHidden/>
              </w:rPr>
              <w:instrText xml:space="preserve"> PAGEREF _Toc181174103 \h </w:instrText>
            </w:r>
            <w:r>
              <w:rPr>
                <w:noProof/>
                <w:webHidden/>
              </w:rPr>
            </w:r>
            <w:r>
              <w:rPr>
                <w:noProof/>
                <w:webHidden/>
              </w:rPr>
              <w:fldChar w:fldCharType="separate"/>
            </w:r>
            <w:r w:rsidR="00A0393D">
              <w:rPr>
                <w:noProof/>
                <w:webHidden/>
              </w:rPr>
              <w:t>36</w:t>
            </w:r>
            <w:r>
              <w:rPr>
                <w:noProof/>
                <w:webHidden/>
              </w:rPr>
              <w:fldChar w:fldCharType="end"/>
            </w:r>
          </w:hyperlink>
        </w:p>
        <w:p w14:paraId="3A1221A5" w14:textId="45DE2753"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104" w:history="1">
            <w:r w:rsidRPr="00F04EFC">
              <w:rPr>
                <w:rStyle w:val="Hyperlink"/>
                <w:rFonts w:cs="Arial"/>
                <w:noProof/>
              </w:rPr>
              <w:t>5.6</w:t>
            </w:r>
            <w:r>
              <w:rPr>
                <w:rFonts w:asciiTheme="minorHAnsi" w:hAnsiTheme="minorHAnsi"/>
                <w:noProof/>
                <w:kern w:val="2"/>
                <w:sz w:val="24"/>
                <w:szCs w:val="24"/>
                <w:lang w:eastAsia="en-PH"/>
                <w14:ligatures w14:val="standardContextual"/>
              </w:rPr>
              <w:t xml:space="preserve">       </w:t>
            </w:r>
            <w:r w:rsidRPr="00F04EFC">
              <w:rPr>
                <w:rStyle w:val="Hyperlink"/>
                <w:rFonts w:cs="Arial"/>
                <w:noProof/>
              </w:rPr>
              <w:t>Activity Diagrams with Swim lanes</w:t>
            </w:r>
            <w:r>
              <w:rPr>
                <w:noProof/>
                <w:webHidden/>
              </w:rPr>
              <w:tab/>
            </w:r>
            <w:r>
              <w:rPr>
                <w:noProof/>
                <w:webHidden/>
              </w:rPr>
              <w:fldChar w:fldCharType="begin"/>
            </w:r>
            <w:r>
              <w:rPr>
                <w:noProof/>
                <w:webHidden/>
              </w:rPr>
              <w:instrText xml:space="preserve"> PAGEREF _Toc181174104 \h </w:instrText>
            </w:r>
            <w:r>
              <w:rPr>
                <w:noProof/>
                <w:webHidden/>
              </w:rPr>
            </w:r>
            <w:r>
              <w:rPr>
                <w:noProof/>
                <w:webHidden/>
              </w:rPr>
              <w:fldChar w:fldCharType="separate"/>
            </w:r>
            <w:r w:rsidR="00A0393D">
              <w:rPr>
                <w:noProof/>
                <w:webHidden/>
              </w:rPr>
              <w:t>41</w:t>
            </w:r>
            <w:r>
              <w:rPr>
                <w:noProof/>
                <w:webHidden/>
              </w:rPr>
              <w:fldChar w:fldCharType="end"/>
            </w:r>
          </w:hyperlink>
        </w:p>
        <w:p w14:paraId="64A178CD" w14:textId="2A8CF02A"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105" w:history="1">
            <w:r w:rsidRPr="00F04EFC">
              <w:rPr>
                <w:rStyle w:val="Hyperlink"/>
                <w:rFonts w:cs="Arial"/>
                <w:noProof/>
              </w:rPr>
              <w:t>5.7</w:t>
            </w:r>
            <w:r>
              <w:rPr>
                <w:rFonts w:asciiTheme="minorHAnsi" w:hAnsiTheme="minorHAnsi"/>
                <w:noProof/>
                <w:kern w:val="2"/>
                <w:sz w:val="24"/>
                <w:szCs w:val="24"/>
                <w:lang w:eastAsia="en-PH"/>
                <w14:ligatures w14:val="standardContextual"/>
              </w:rPr>
              <w:t xml:space="preserve">       </w:t>
            </w:r>
            <w:r w:rsidRPr="00F04EFC">
              <w:rPr>
                <w:rStyle w:val="Hyperlink"/>
                <w:rFonts w:cs="Arial"/>
                <w:noProof/>
              </w:rPr>
              <w:t>Database Design</w:t>
            </w:r>
            <w:r>
              <w:rPr>
                <w:noProof/>
                <w:webHidden/>
              </w:rPr>
              <w:tab/>
            </w:r>
            <w:r>
              <w:rPr>
                <w:noProof/>
                <w:webHidden/>
              </w:rPr>
              <w:fldChar w:fldCharType="begin"/>
            </w:r>
            <w:r>
              <w:rPr>
                <w:noProof/>
                <w:webHidden/>
              </w:rPr>
              <w:instrText xml:space="preserve"> PAGEREF _Toc181174105 \h </w:instrText>
            </w:r>
            <w:r>
              <w:rPr>
                <w:noProof/>
                <w:webHidden/>
              </w:rPr>
            </w:r>
            <w:r>
              <w:rPr>
                <w:noProof/>
                <w:webHidden/>
              </w:rPr>
              <w:fldChar w:fldCharType="separate"/>
            </w:r>
            <w:r w:rsidR="00A0393D">
              <w:rPr>
                <w:noProof/>
                <w:webHidden/>
              </w:rPr>
              <w:t>47</w:t>
            </w:r>
            <w:r>
              <w:rPr>
                <w:noProof/>
                <w:webHidden/>
              </w:rPr>
              <w:fldChar w:fldCharType="end"/>
            </w:r>
          </w:hyperlink>
        </w:p>
        <w:p w14:paraId="21A443B7" w14:textId="4B59146A"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6" w:history="1">
            <w:r w:rsidRPr="00F04EFC">
              <w:rPr>
                <w:rStyle w:val="Hyperlink"/>
                <w:rFonts w:cs="Arial"/>
                <w:noProof/>
              </w:rPr>
              <w:t xml:space="preserve">5.8 </w:t>
            </w:r>
            <w:r>
              <w:rPr>
                <w:rStyle w:val="Hyperlink"/>
                <w:rFonts w:cs="Arial"/>
                <w:noProof/>
              </w:rPr>
              <w:t xml:space="preserve">     </w:t>
            </w:r>
            <w:r w:rsidRPr="00F04EFC">
              <w:rPr>
                <w:rStyle w:val="Hyperlink"/>
                <w:rFonts w:cs="Arial"/>
                <w:noProof/>
              </w:rPr>
              <w:t>User Classes and Characteristics</w:t>
            </w:r>
            <w:r>
              <w:rPr>
                <w:noProof/>
                <w:webHidden/>
              </w:rPr>
              <w:tab/>
            </w:r>
            <w:r>
              <w:rPr>
                <w:noProof/>
                <w:webHidden/>
              </w:rPr>
              <w:fldChar w:fldCharType="begin"/>
            </w:r>
            <w:r>
              <w:rPr>
                <w:noProof/>
                <w:webHidden/>
              </w:rPr>
              <w:instrText xml:space="preserve"> PAGEREF _Toc181174106 \h </w:instrText>
            </w:r>
            <w:r>
              <w:rPr>
                <w:noProof/>
                <w:webHidden/>
              </w:rPr>
            </w:r>
            <w:r>
              <w:rPr>
                <w:noProof/>
                <w:webHidden/>
              </w:rPr>
              <w:fldChar w:fldCharType="separate"/>
            </w:r>
            <w:r w:rsidR="00A0393D">
              <w:rPr>
                <w:noProof/>
                <w:webHidden/>
              </w:rPr>
              <w:t>47</w:t>
            </w:r>
            <w:r>
              <w:rPr>
                <w:noProof/>
                <w:webHidden/>
              </w:rPr>
              <w:fldChar w:fldCharType="end"/>
            </w:r>
          </w:hyperlink>
        </w:p>
        <w:p w14:paraId="35C684E5" w14:textId="0FE5367E" w:rsidR="00DD48A7" w:rsidRDefault="00DD48A7">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181174107" w:history="1">
            <w:r w:rsidRPr="00F04EFC">
              <w:rPr>
                <w:rStyle w:val="Hyperlink"/>
                <w:rFonts w:cs="Arial"/>
                <w:noProof/>
              </w:rPr>
              <w:t>5.9</w:t>
            </w:r>
            <w:r>
              <w:rPr>
                <w:rFonts w:asciiTheme="minorHAnsi" w:hAnsiTheme="minorHAnsi"/>
                <w:noProof/>
                <w:kern w:val="2"/>
                <w:sz w:val="24"/>
                <w:szCs w:val="24"/>
                <w:lang w:eastAsia="en-PH"/>
                <w14:ligatures w14:val="standardContextual"/>
              </w:rPr>
              <w:t xml:space="preserve">       </w:t>
            </w:r>
            <w:r w:rsidRPr="00F04EFC">
              <w:rPr>
                <w:rStyle w:val="Hyperlink"/>
                <w:rFonts w:cs="Arial"/>
                <w:noProof/>
              </w:rPr>
              <w:t>Initial Cloud Hosted Prototype</w:t>
            </w:r>
            <w:r>
              <w:rPr>
                <w:noProof/>
                <w:webHidden/>
              </w:rPr>
              <w:tab/>
            </w:r>
            <w:r>
              <w:rPr>
                <w:noProof/>
                <w:webHidden/>
              </w:rPr>
              <w:fldChar w:fldCharType="begin"/>
            </w:r>
            <w:r>
              <w:rPr>
                <w:noProof/>
                <w:webHidden/>
              </w:rPr>
              <w:instrText xml:space="preserve"> PAGEREF _Toc181174107 \h </w:instrText>
            </w:r>
            <w:r>
              <w:rPr>
                <w:noProof/>
                <w:webHidden/>
              </w:rPr>
            </w:r>
            <w:r>
              <w:rPr>
                <w:noProof/>
                <w:webHidden/>
              </w:rPr>
              <w:fldChar w:fldCharType="separate"/>
            </w:r>
            <w:r w:rsidR="00A0393D">
              <w:rPr>
                <w:noProof/>
                <w:webHidden/>
              </w:rPr>
              <w:t>48</w:t>
            </w:r>
            <w:r>
              <w:rPr>
                <w:noProof/>
                <w:webHidden/>
              </w:rPr>
              <w:fldChar w:fldCharType="end"/>
            </w:r>
          </w:hyperlink>
        </w:p>
        <w:p w14:paraId="1BE50EA0" w14:textId="239FAEA1"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8" w:history="1">
            <w:r w:rsidRPr="00F04EFC">
              <w:rPr>
                <w:rStyle w:val="Hyperlink"/>
                <w:noProof/>
              </w:rPr>
              <w:t xml:space="preserve">5.10 </w:t>
            </w:r>
            <w:r>
              <w:rPr>
                <w:rStyle w:val="Hyperlink"/>
                <w:noProof/>
              </w:rPr>
              <w:t xml:space="preserve">   </w:t>
            </w:r>
            <w:r w:rsidRPr="00F04EFC">
              <w:rPr>
                <w:rStyle w:val="Hyperlink"/>
                <w:noProof/>
              </w:rPr>
              <w:t>Updates of Contents in Project GitHub Repository</w:t>
            </w:r>
            <w:r>
              <w:rPr>
                <w:noProof/>
                <w:webHidden/>
              </w:rPr>
              <w:tab/>
            </w:r>
            <w:r>
              <w:rPr>
                <w:noProof/>
                <w:webHidden/>
              </w:rPr>
              <w:fldChar w:fldCharType="begin"/>
            </w:r>
            <w:r>
              <w:rPr>
                <w:noProof/>
                <w:webHidden/>
              </w:rPr>
              <w:instrText xml:space="preserve"> PAGEREF _Toc181174108 \h </w:instrText>
            </w:r>
            <w:r>
              <w:rPr>
                <w:noProof/>
                <w:webHidden/>
              </w:rPr>
            </w:r>
            <w:r>
              <w:rPr>
                <w:noProof/>
                <w:webHidden/>
              </w:rPr>
              <w:fldChar w:fldCharType="separate"/>
            </w:r>
            <w:r w:rsidR="00A0393D">
              <w:rPr>
                <w:noProof/>
                <w:webHidden/>
              </w:rPr>
              <w:t>51</w:t>
            </w:r>
            <w:r>
              <w:rPr>
                <w:noProof/>
                <w:webHidden/>
              </w:rPr>
              <w:fldChar w:fldCharType="end"/>
            </w:r>
          </w:hyperlink>
        </w:p>
        <w:p w14:paraId="3D6EC3E7" w14:textId="21FB5DE1"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09" w:history="1">
            <w:r w:rsidRPr="00F04EFC">
              <w:rPr>
                <w:rStyle w:val="Hyperlink"/>
                <w:rFonts w:cs="Arial"/>
                <w:noProof/>
              </w:rPr>
              <w:t xml:space="preserve">5.11 </w:t>
            </w:r>
            <w:r>
              <w:rPr>
                <w:rStyle w:val="Hyperlink"/>
                <w:rFonts w:cs="Arial"/>
                <w:noProof/>
              </w:rPr>
              <w:t xml:space="preserve">   </w:t>
            </w:r>
            <w:r w:rsidRPr="00F04EFC">
              <w:rPr>
                <w:rStyle w:val="Hyperlink"/>
                <w:rFonts w:cs="Arial"/>
                <w:noProof/>
              </w:rPr>
              <w:t>Prototype</w:t>
            </w:r>
            <w:r>
              <w:rPr>
                <w:noProof/>
                <w:webHidden/>
              </w:rPr>
              <w:tab/>
            </w:r>
            <w:r>
              <w:rPr>
                <w:noProof/>
                <w:webHidden/>
              </w:rPr>
              <w:fldChar w:fldCharType="begin"/>
            </w:r>
            <w:r>
              <w:rPr>
                <w:noProof/>
                <w:webHidden/>
              </w:rPr>
              <w:instrText xml:space="preserve"> PAGEREF _Toc181174109 \h </w:instrText>
            </w:r>
            <w:r>
              <w:rPr>
                <w:noProof/>
                <w:webHidden/>
              </w:rPr>
            </w:r>
            <w:r>
              <w:rPr>
                <w:noProof/>
                <w:webHidden/>
              </w:rPr>
              <w:fldChar w:fldCharType="separate"/>
            </w:r>
            <w:r w:rsidR="00A0393D">
              <w:rPr>
                <w:noProof/>
                <w:webHidden/>
              </w:rPr>
              <w:t>52</w:t>
            </w:r>
            <w:r>
              <w:rPr>
                <w:noProof/>
                <w:webHidden/>
              </w:rPr>
              <w:fldChar w:fldCharType="end"/>
            </w:r>
          </w:hyperlink>
        </w:p>
        <w:p w14:paraId="5D5E3C19" w14:textId="07F50453" w:rsidR="00DD48A7" w:rsidRDefault="00DD48A7">
          <w:pPr>
            <w:pStyle w:val="TOC1"/>
            <w:rPr>
              <w:rFonts w:asciiTheme="minorHAnsi" w:hAnsiTheme="minorHAnsi"/>
              <w:noProof/>
              <w:kern w:val="2"/>
              <w:sz w:val="24"/>
              <w:szCs w:val="24"/>
              <w:lang w:eastAsia="en-PH"/>
              <w14:ligatures w14:val="standardContextual"/>
            </w:rPr>
          </w:pPr>
          <w:hyperlink w:anchor="_Toc181174110" w:history="1">
            <w:r w:rsidRPr="00F04EFC">
              <w:rPr>
                <w:rStyle w:val="Hyperlink"/>
                <w:rFonts w:cs="Arial"/>
                <w:noProof/>
              </w:rPr>
              <w:t>VI. Conclusion</w:t>
            </w:r>
            <w:r>
              <w:rPr>
                <w:noProof/>
                <w:webHidden/>
              </w:rPr>
              <w:tab/>
            </w:r>
            <w:r>
              <w:rPr>
                <w:noProof/>
                <w:webHidden/>
              </w:rPr>
              <w:fldChar w:fldCharType="begin"/>
            </w:r>
            <w:r>
              <w:rPr>
                <w:noProof/>
                <w:webHidden/>
              </w:rPr>
              <w:instrText xml:space="preserve"> PAGEREF _Toc181174110 \h </w:instrText>
            </w:r>
            <w:r>
              <w:rPr>
                <w:noProof/>
                <w:webHidden/>
              </w:rPr>
            </w:r>
            <w:r>
              <w:rPr>
                <w:noProof/>
                <w:webHidden/>
              </w:rPr>
              <w:fldChar w:fldCharType="separate"/>
            </w:r>
            <w:r w:rsidR="00A0393D">
              <w:rPr>
                <w:noProof/>
                <w:webHidden/>
              </w:rPr>
              <w:t>53</w:t>
            </w:r>
            <w:r>
              <w:rPr>
                <w:noProof/>
                <w:webHidden/>
              </w:rPr>
              <w:fldChar w:fldCharType="end"/>
            </w:r>
          </w:hyperlink>
        </w:p>
        <w:p w14:paraId="03347A5B" w14:textId="4BE9E2E3" w:rsidR="00DD48A7" w:rsidRDefault="00DD48A7">
          <w:pPr>
            <w:pStyle w:val="TOC1"/>
            <w:rPr>
              <w:rFonts w:asciiTheme="minorHAnsi" w:hAnsiTheme="minorHAnsi"/>
              <w:noProof/>
              <w:kern w:val="2"/>
              <w:sz w:val="24"/>
              <w:szCs w:val="24"/>
              <w:lang w:eastAsia="en-PH"/>
              <w14:ligatures w14:val="standardContextual"/>
            </w:rPr>
          </w:pPr>
          <w:hyperlink w:anchor="_Toc181174111" w:history="1">
            <w:r w:rsidRPr="00F04EFC">
              <w:rPr>
                <w:rStyle w:val="Hyperlink"/>
                <w:rFonts w:cs="Arial"/>
                <w:noProof/>
              </w:rPr>
              <w:t>References</w:t>
            </w:r>
            <w:r>
              <w:rPr>
                <w:noProof/>
                <w:webHidden/>
              </w:rPr>
              <w:tab/>
            </w:r>
            <w:r>
              <w:rPr>
                <w:noProof/>
                <w:webHidden/>
              </w:rPr>
              <w:fldChar w:fldCharType="begin"/>
            </w:r>
            <w:r>
              <w:rPr>
                <w:noProof/>
                <w:webHidden/>
              </w:rPr>
              <w:instrText xml:space="preserve"> PAGEREF _Toc181174111 \h </w:instrText>
            </w:r>
            <w:r>
              <w:rPr>
                <w:noProof/>
                <w:webHidden/>
              </w:rPr>
            </w:r>
            <w:r>
              <w:rPr>
                <w:noProof/>
                <w:webHidden/>
              </w:rPr>
              <w:fldChar w:fldCharType="separate"/>
            </w:r>
            <w:r w:rsidR="00A0393D">
              <w:rPr>
                <w:noProof/>
                <w:webHidden/>
              </w:rPr>
              <w:t>54</w:t>
            </w:r>
            <w:r>
              <w:rPr>
                <w:noProof/>
                <w:webHidden/>
              </w:rPr>
              <w:fldChar w:fldCharType="end"/>
            </w:r>
          </w:hyperlink>
        </w:p>
        <w:p w14:paraId="0F469E6C" w14:textId="54C357AE" w:rsidR="00DD48A7" w:rsidRDefault="00DD48A7">
          <w:pPr>
            <w:pStyle w:val="TOC1"/>
            <w:rPr>
              <w:rFonts w:asciiTheme="minorHAnsi" w:hAnsiTheme="minorHAnsi"/>
              <w:noProof/>
              <w:kern w:val="2"/>
              <w:sz w:val="24"/>
              <w:szCs w:val="24"/>
              <w:lang w:eastAsia="en-PH"/>
              <w14:ligatures w14:val="standardContextual"/>
            </w:rPr>
          </w:pPr>
          <w:hyperlink w:anchor="_Toc181174112" w:history="1">
            <w:r w:rsidRPr="00F04EFC">
              <w:rPr>
                <w:rStyle w:val="Hyperlink"/>
                <w:rFonts w:cs="Arial"/>
                <w:noProof/>
              </w:rPr>
              <w:t>Appendices</w:t>
            </w:r>
            <w:r>
              <w:rPr>
                <w:noProof/>
                <w:webHidden/>
              </w:rPr>
              <w:tab/>
            </w:r>
            <w:r>
              <w:rPr>
                <w:noProof/>
                <w:webHidden/>
              </w:rPr>
              <w:fldChar w:fldCharType="begin"/>
            </w:r>
            <w:r>
              <w:rPr>
                <w:noProof/>
                <w:webHidden/>
              </w:rPr>
              <w:instrText xml:space="preserve"> PAGEREF _Toc181174112 \h </w:instrText>
            </w:r>
            <w:r>
              <w:rPr>
                <w:noProof/>
                <w:webHidden/>
              </w:rPr>
            </w:r>
            <w:r>
              <w:rPr>
                <w:noProof/>
                <w:webHidden/>
              </w:rPr>
              <w:fldChar w:fldCharType="separate"/>
            </w:r>
            <w:r w:rsidR="00A0393D">
              <w:rPr>
                <w:noProof/>
                <w:webHidden/>
              </w:rPr>
              <w:t>55</w:t>
            </w:r>
            <w:r>
              <w:rPr>
                <w:noProof/>
                <w:webHidden/>
              </w:rPr>
              <w:fldChar w:fldCharType="end"/>
            </w:r>
          </w:hyperlink>
        </w:p>
        <w:p w14:paraId="233852E8" w14:textId="6D4BA8C5"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13" w:history="1">
            <w:r w:rsidRPr="00F04EFC">
              <w:rPr>
                <w:rStyle w:val="Hyperlink"/>
                <w:rFonts w:cs="Arial"/>
                <w:noProof/>
              </w:rPr>
              <w:t>Appendix A: Project Vision</w:t>
            </w:r>
            <w:r>
              <w:rPr>
                <w:noProof/>
                <w:webHidden/>
              </w:rPr>
              <w:tab/>
            </w:r>
            <w:r>
              <w:rPr>
                <w:noProof/>
                <w:webHidden/>
              </w:rPr>
              <w:fldChar w:fldCharType="begin"/>
            </w:r>
            <w:r>
              <w:rPr>
                <w:noProof/>
                <w:webHidden/>
              </w:rPr>
              <w:instrText xml:space="preserve"> PAGEREF _Toc181174113 \h </w:instrText>
            </w:r>
            <w:r>
              <w:rPr>
                <w:noProof/>
                <w:webHidden/>
              </w:rPr>
            </w:r>
            <w:r>
              <w:rPr>
                <w:noProof/>
                <w:webHidden/>
              </w:rPr>
              <w:fldChar w:fldCharType="separate"/>
            </w:r>
            <w:r w:rsidR="00A0393D">
              <w:rPr>
                <w:noProof/>
                <w:webHidden/>
              </w:rPr>
              <w:t>55</w:t>
            </w:r>
            <w:r>
              <w:rPr>
                <w:noProof/>
                <w:webHidden/>
              </w:rPr>
              <w:fldChar w:fldCharType="end"/>
            </w:r>
          </w:hyperlink>
        </w:p>
        <w:p w14:paraId="42D14534" w14:textId="4CACD19B"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14" w:history="1">
            <w:r w:rsidRPr="00F04EFC">
              <w:rPr>
                <w:rStyle w:val="Hyperlink"/>
                <w:rFonts w:cs="Arial"/>
                <w:noProof/>
              </w:rPr>
              <w:t>Appendix B: Schedule</w:t>
            </w:r>
            <w:r>
              <w:rPr>
                <w:noProof/>
                <w:webHidden/>
              </w:rPr>
              <w:tab/>
            </w:r>
            <w:r>
              <w:rPr>
                <w:noProof/>
                <w:webHidden/>
              </w:rPr>
              <w:fldChar w:fldCharType="begin"/>
            </w:r>
            <w:r>
              <w:rPr>
                <w:noProof/>
                <w:webHidden/>
              </w:rPr>
              <w:instrText xml:space="preserve"> PAGEREF _Toc181174114 \h </w:instrText>
            </w:r>
            <w:r>
              <w:rPr>
                <w:noProof/>
                <w:webHidden/>
              </w:rPr>
            </w:r>
            <w:r>
              <w:rPr>
                <w:noProof/>
                <w:webHidden/>
              </w:rPr>
              <w:fldChar w:fldCharType="separate"/>
            </w:r>
            <w:r w:rsidR="00A0393D">
              <w:rPr>
                <w:noProof/>
                <w:webHidden/>
              </w:rPr>
              <w:t>56</w:t>
            </w:r>
            <w:r>
              <w:rPr>
                <w:noProof/>
                <w:webHidden/>
              </w:rPr>
              <w:fldChar w:fldCharType="end"/>
            </w:r>
          </w:hyperlink>
        </w:p>
        <w:p w14:paraId="7158BB32" w14:textId="0C8A3050" w:rsidR="00DD48A7" w:rsidRDefault="00680C1C">
          <w:pPr>
            <w:pStyle w:val="TOC1"/>
            <w:rPr>
              <w:rFonts w:asciiTheme="minorHAnsi" w:hAnsiTheme="minorHAnsi"/>
              <w:noProof/>
              <w:kern w:val="2"/>
              <w:sz w:val="24"/>
              <w:szCs w:val="24"/>
              <w:lang w:eastAsia="en-PH"/>
              <w14:ligatures w14:val="standardContextual"/>
            </w:rPr>
          </w:pPr>
          <w:r>
            <w:rPr>
              <w:rStyle w:val="Hyperlink"/>
              <w:noProof/>
            </w:rPr>
            <w:t xml:space="preserve">   </w:t>
          </w:r>
          <w:hyperlink w:anchor="_Toc181174115" w:history="1">
            <w:r w:rsidR="00DD48A7" w:rsidRPr="00F04EFC">
              <w:rPr>
                <w:rStyle w:val="Hyperlink"/>
                <w:rFonts w:cs="Arial"/>
                <w:noProof/>
              </w:rPr>
              <w:t>Appendix C: Release Plan</w:t>
            </w:r>
            <w:r w:rsidR="00DD48A7">
              <w:rPr>
                <w:noProof/>
                <w:webHidden/>
              </w:rPr>
              <w:tab/>
            </w:r>
            <w:r w:rsidR="00DD48A7">
              <w:rPr>
                <w:noProof/>
                <w:webHidden/>
              </w:rPr>
              <w:fldChar w:fldCharType="begin"/>
            </w:r>
            <w:r w:rsidR="00DD48A7">
              <w:rPr>
                <w:noProof/>
                <w:webHidden/>
              </w:rPr>
              <w:instrText xml:space="preserve"> PAGEREF _Toc181174115 \h </w:instrText>
            </w:r>
            <w:r w:rsidR="00DD48A7">
              <w:rPr>
                <w:noProof/>
                <w:webHidden/>
              </w:rPr>
            </w:r>
            <w:r w:rsidR="00DD48A7">
              <w:rPr>
                <w:noProof/>
                <w:webHidden/>
              </w:rPr>
              <w:fldChar w:fldCharType="separate"/>
            </w:r>
            <w:r w:rsidR="00A0393D">
              <w:rPr>
                <w:noProof/>
                <w:webHidden/>
              </w:rPr>
              <w:t>57</w:t>
            </w:r>
            <w:r w:rsidR="00DD48A7">
              <w:rPr>
                <w:noProof/>
                <w:webHidden/>
              </w:rPr>
              <w:fldChar w:fldCharType="end"/>
            </w:r>
          </w:hyperlink>
        </w:p>
        <w:p w14:paraId="74126F29" w14:textId="4E621AB0"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16" w:history="1">
            <w:r w:rsidRPr="00F04EFC">
              <w:rPr>
                <w:rStyle w:val="Hyperlink"/>
                <w:rFonts w:cs="Arial"/>
                <w:noProof/>
              </w:rPr>
              <w:t>Appendix D: Product Roadmap</w:t>
            </w:r>
            <w:r>
              <w:rPr>
                <w:noProof/>
                <w:webHidden/>
              </w:rPr>
              <w:tab/>
            </w:r>
            <w:r>
              <w:rPr>
                <w:noProof/>
                <w:webHidden/>
              </w:rPr>
              <w:fldChar w:fldCharType="begin"/>
            </w:r>
            <w:r>
              <w:rPr>
                <w:noProof/>
                <w:webHidden/>
              </w:rPr>
              <w:instrText xml:space="preserve"> PAGEREF _Toc181174116 \h </w:instrText>
            </w:r>
            <w:r>
              <w:rPr>
                <w:noProof/>
                <w:webHidden/>
              </w:rPr>
            </w:r>
            <w:r>
              <w:rPr>
                <w:noProof/>
                <w:webHidden/>
              </w:rPr>
              <w:fldChar w:fldCharType="separate"/>
            </w:r>
            <w:r w:rsidR="00A0393D">
              <w:rPr>
                <w:noProof/>
                <w:webHidden/>
              </w:rPr>
              <w:t>59</w:t>
            </w:r>
            <w:r>
              <w:rPr>
                <w:noProof/>
                <w:webHidden/>
              </w:rPr>
              <w:fldChar w:fldCharType="end"/>
            </w:r>
          </w:hyperlink>
        </w:p>
        <w:p w14:paraId="023F7DCC" w14:textId="2A01987E" w:rsidR="00DD48A7" w:rsidRDefault="00DD48A7">
          <w:pPr>
            <w:pStyle w:val="TOC2"/>
            <w:tabs>
              <w:tab w:val="right" w:leader="dot" w:pos="9350"/>
            </w:tabs>
            <w:rPr>
              <w:rFonts w:asciiTheme="minorHAnsi" w:hAnsiTheme="minorHAnsi"/>
              <w:noProof/>
              <w:kern w:val="2"/>
              <w:sz w:val="24"/>
              <w:szCs w:val="24"/>
              <w:lang w:eastAsia="en-PH"/>
              <w14:ligatures w14:val="standardContextual"/>
            </w:rPr>
          </w:pPr>
          <w:hyperlink w:anchor="_Toc181174117" w:history="1">
            <w:r w:rsidRPr="00F04EFC">
              <w:rPr>
                <w:rStyle w:val="Hyperlink"/>
                <w:rFonts w:cs="Arial"/>
                <w:noProof/>
              </w:rPr>
              <w:t>Appendix E: Teams Meetings</w:t>
            </w:r>
            <w:r>
              <w:rPr>
                <w:noProof/>
                <w:webHidden/>
              </w:rPr>
              <w:tab/>
            </w:r>
            <w:r>
              <w:rPr>
                <w:noProof/>
                <w:webHidden/>
              </w:rPr>
              <w:fldChar w:fldCharType="begin"/>
            </w:r>
            <w:r>
              <w:rPr>
                <w:noProof/>
                <w:webHidden/>
              </w:rPr>
              <w:instrText xml:space="preserve"> PAGEREF _Toc181174117 \h </w:instrText>
            </w:r>
            <w:r>
              <w:rPr>
                <w:noProof/>
                <w:webHidden/>
              </w:rPr>
            </w:r>
            <w:r>
              <w:rPr>
                <w:noProof/>
                <w:webHidden/>
              </w:rPr>
              <w:fldChar w:fldCharType="separate"/>
            </w:r>
            <w:r w:rsidR="00A0393D">
              <w:rPr>
                <w:noProof/>
                <w:webHidden/>
              </w:rPr>
              <w:t>60</w:t>
            </w:r>
            <w:r>
              <w:rPr>
                <w:noProof/>
                <w:webHidden/>
              </w:rPr>
              <w:fldChar w:fldCharType="end"/>
            </w:r>
          </w:hyperlink>
        </w:p>
        <w:p w14:paraId="50F4710D" w14:textId="58C99F00" w:rsidR="00776E80" w:rsidRPr="006400B9" w:rsidRDefault="00790EA8" w:rsidP="000D09F4">
          <w:pPr>
            <w:pStyle w:val="TOC2"/>
            <w:tabs>
              <w:tab w:val="right" w:leader="dot" w:pos="9360"/>
            </w:tabs>
            <w:rPr>
              <w:rFonts w:cs="Arial"/>
              <w:color w:val="0563C1" w:themeColor="hyperlink"/>
              <w:kern w:val="2"/>
              <w:u w:val="single"/>
              <w:lang w:eastAsia="en-PH" w:bidi="th-TH"/>
              <w14:ligatures w14:val="standardContextual"/>
            </w:rPr>
          </w:pPr>
          <w:r w:rsidRPr="006400B9">
            <w:rPr>
              <w:rFonts w:cs="Arial"/>
            </w:rPr>
            <w:fldChar w:fldCharType="end"/>
          </w:r>
        </w:p>
      </w:sdtContent>
    </w:sdt>
    <w:p w14:paraId="2454E0CA" w14:textId="0157541D" w:rsidR="00776E80" w:rsidRPr="006400B9" w:rsidRDefault="00776E80" w:rsidP="65F0B7F2">
      <w:pPr>
        <w:rPr>
          <w:rFonts w:cs="Arial"/>
          <w:b/>
          <w:sz w:val="28"/>
          <w:szCs w:val="28"/>
          <w:lang w:bidi="th-TH"/>
        </w:rPr>
        <w:sectPr w:rsidR="00776E80" w:rsidRPr="006400B9">
          <w:pgSz w:w="12240" w:h="15840"/>
          <w:pgMar w:top="1440" w:right="1440" w:bottom="1440" w:left="1440" w:header="708" w:footer="708" w:gutter="0"/>
          <w:cols w:space="708"/>
          <w:docGrid w:linePitch="360"/>
        </w:sectPr>
      </w:pPr>
    </w:p>
    <w:p w14:paraId="4D61D076" w14:textId="1CE0A68B" w:rsidR="132E605E" w:rsidRPr="006400B9" w:rsidRDefault="32EDE040" w:rsidP="00BD5720">
      <w:pPr>
        <w:pStyle w:val="Heading1"/>
        <w:rPr>
          <w:rFonts w:cs="Arial"/>
        </w:rPr>
      </w:pPr>
      <w:bookmarkStart w:id="1" w:name="_Toc181174078"/>
      <w:r w:rsidRPr="006400B9">
        <w:rPr>
          <w:rFonts w:cs="Arial"/>
        </w:rPr>
        <w:lastRenderedPageBreak/>
        <w:t>Executive Summary</w:t>
      </w:r>
      <w:bookmarkEnd w:id="1"/>
    </w:p>
    <w:p w14:paraId="7CEE5438" w14:textId="77777777" w:rsidR="00BD5720" w:rsidRPr="006400B9" w:rsidRDefault="00BD5720" w:rsidP="00BD5720">
      <w:pPr>
        <w:rPr>
          <w:rFonts w:cs="Arial"/>
        </w:rPr>
      </w:pPr>
    </w:p>
    <w:p w14:paraId="478A9EC9" w14:textId="7CE25918" w:rsidR="002A07EB" w:rsidRPr="006400B9" w:rsidRDefault="002A07EB" w:rsidP="002A07EB">
      <w:pPr>
        <w:jc w:val="both"/>
        <w:rPr>
          <w:rFonts w:cs="Arial"/>
        </w:rPr>
      </w:pPr>
      <w:r w:rsidRPr="006400B9">
        <w:rPr>
          <w:rFonts w:cs="Arial"/>
        </w:rPr>
        <w:t xml:space="preserve">The </w:t>
      </w:r>
      <w:r w:rsidR="0011764C" w:rsidRPr="006400B9">
        <w:rPr>
          <w:rFonts w:cs="Arial"/>
        </w:rPr>
        <w:t>802-Go</w:t>
      </w:r>
      <w:r w:rsidRPr="006400B9">
        <w:rPr>
          <w:rFonts w:cs="Arial"/>
        </w:rPr>
        <w:t xml:space="preserve"> project aims to modernize the outdated communication and service delivery systems of Barangay </w:t>
      </w:r>
      <w:r w:rsidR="001553E3" w:rsidRPr="006400B9">
        <w:rPr>
          <w:rFonts w:cs="Arial"/>
        </w:rPr>
        <w:t>802</w:t>
      </w:r>
      <w:r w:rsidRPr="006400B9">
        <w:rPr>
          <w:rFonts w:cs="Arial"/>
        </w:rPr>
        <w:t xml:space="preserve"> in </w:t>
      </w:r>
      <w:r w:rsidR="00FA58BA" w:rsidRPr="006400B9">
        <w:rPr>
          <w:rFonts w:cs="Arial"/>
        </w:rPr>
        <w:t>Santa Ana</w:t>
      </w:r>
      <w:r w:rsidRPr="006400B9">
        <w:rPr>
          <w:rFonts w:cs="Arial"/>
        </w:rPr>
        <w:t>, Manila, by creating a centralized digital platform to improve community engagement and satisfaction. The project seeks to enhance communication between officials and residents, simplify the permit and license application process, and increase community involvement through interactive tools.</w:t>
      </w:r>
    </w:p>
    <w:p w14:paraId="40777FB0" w14:textId="44AC1E32" w:rsidR="002A07EB" w:rsidRPr="006400B9" w:rsidRDefault="002A07EB" w:rsidP="002A07EB">
      <w:pPr>
        <w:jc w:val="both"/>
        <w:rPr>
          <w:rFonts w:cs="Arial"/>
        </w:rPr>
      </w:pPr>
      <w:r w:rsidRPr="006400B9">
        <w:rPr>
          <w:rFonts w:cs="Arial"/>
        </w:rPr>
        <w:t xml:space="preserve">Supported by the Barangay Council and Sangguniang Kabataan (SK), </w:t>
      </w:r>
      <w:r w:rsidR="00696D92" w:rsidRPr="006400B9">
        <w:rPr>
          <w:rFonts w:cs="Arial"/>
        </w:rPr>
        <w:t>802-Go</w:t>
      </w:r>
      <w:r w:rsidRPr="006400B9">
        <w:rPr>
          <w:rFonts w:cs="Arial"/>
        </w:rPr>
        <w:t xml:space="preserve"> will feature online application</w:t>
      </w:r>
      <w:r w:rsidR="00294069" w:rsidRPr="006400B9">
        <w:rPr>
          <w:rFonts w:cs="Arial"/>
        </w:rPr>
        <w:t>s</w:t>
      </w:r>
      <w:r w:rsidRPr="006400B9">
        <w:rPr>
          <w:rFonts w:cs="Arial"/>
        </w:rPr>
        <w:t xml:space="preserve">, and </w:t>
      </w:r>
      <w:r w:rsidR="00042C45" w:rsidRPr="006400B9">
        <w:rPr>
          <w:rFonts w:cs="Arial"/>
        </w:rPr>
        <w:t>infor</w:t>
      </w:r>
      <w:r w:rsidR="007D0F17" w:rsidRPr="006400B9">
        <w:rPr>
          <w:rFonts w:cs="Arial"/>
        </w:rPr>
        <w:t>mation system</w:t>
      </w:r>
      <w:r w:rsidRPr="006400B9">
        <w:rPr>
          <w:rFonts w:cs="Arial"/>
        </w:rPr>
        <w:t xml:space="preserve">. It targets residents, local businesses, community organizations, and barangay officials. The project involves transitioning to digital records, developing a user-friendly </w:t>
      </w:r>
      <w:r w:rsidR="007D0F17" w:rsidRPr="006400B9">
        <w:rPr>
          <w:rFonts w:cs="Arial"/>
        </w:rPr>
        <w:t>portal</w:t>
      </w:r>
      <w:r w:rsidRPr="006400B9">
        <w:rPr>
          <w:rFonts w:cs="Arial"/>
        </w:rPr>
        <w:t>, and providing technology training sessions.</w:t>
      </w:r>
    </w:p>
    <w:p w14:paraId="1CA23541" w14:textId="612B7ED6" w:rsidR="00860AFE" w:rsidRPr="006400B9" w:rsidRDefault="00860AFE" w:rsidP="002A07EB">
      <w:pPr>
        <w:jc w:val="both"/>
        <w:rPr>
          <w:rFonts w:cs="Arial"/>
          <w:b/>
          <w:sz w:val="24"/>
          <w:szCs w:val="24"/>
        </w:rPr>
      </w:pPr>
      <w:r w:rsidRPr="006400B9">
        <w:rPr>
          <w:rFonts w:cs="Arial"/>
        </w:rPr>
        <w:t xml:space="preserve">Expected outcomes include improved record-keeping accuracy, modernized communication methods, streamlined service access, better resource management, and increased resident satisfaction. The project will foster a well-informed and engaged community, offering learning </w:t>
      </w:r>
      <w:r w:rsidR="002A07EB" w:rsidRPr="006400B9">
        <w:rPr>
          <w:rFonts w:cs="Arial"/>
        </w:rPr>
        <w:t>opportunities</w:t>
      </w:r>
      <w:r w:rsidRPr="006400B9">
        <w:rPr>
          <w:rFonts w:cs="Arial"/>
        </w:rPr>
        <w:t xml:space="preserve"> in digital transformation and community engagement.</w:t>
      </w:r>
      <w:r w:rsidR="00845214" w:rsidRPr="006400B9">
        <w:rPr>
          <w:rFonts w:cs="Arial"/>
        </w:rPr>
        <w:t xml:space="preserve"> </w:t>
      </w:r>
      <w:r w:rsidR="002A07EB" w:rsidRPr="006400B9">
        <w:rPr>
          <w:rFonts w:cs="Arial"/>
        </w:rPr>
        <w:t>The next</w:t>
      </w:r>
      <w:r w:rsidRPr="006400B9">
        <w:rPr>
          <w:rFonts w:cs="Arial"/>
        </w:rPr>
        <w:t xml:space="preserve"> steps involve securing funding, finalizing project plans, and initiating development phases. </w:t>
      </w:r>
      <w:r w:rsidR="002A07EB" w:rsidRPr="006400B9">
        <w:rPr>
          <w:rFonts w:cs="Arial"/>
        </w:rPr>
        <w:t>Continuous support from key</w:t>
      </w:r>
      <w:r w:rsidRPr="006400B9">
        <w:rPr>
          <w:rFonts w:cs="Arial"/>
        </w:rPr>
        <w:t xml:space="preserve"> stakeholders</w:t>
      </w:r>
      <w:r w:rsidR="002A07EB" w:rsidRPr="006400B9">
        <w:rPr>
          <w:rFonts w:cs="Arial"/>
        </w:rPr>
        <w:t>—</w:t>
      </w:r>
      <w:r w:rsidRPr="006400B9">
        <w:rPr>
          <w:rFonts w:cs="Arial"/>
        </w:rPr>
        <w:t xml:space="preserve">Barangay Council, </w:t>
      </w:r>
      <w:r w:rsidR="002A07EB" w:rsidRPr="006400B9">
        <w:rPr>
          <w:rFonts w:cs="Arial"/>
        </w:rPr>
        <w:t>SK</w:t>
      </w:r>
      <w:r w:rsidRPr="006400B9">
        <w:rPr>
          <w:rFonts w:cs="Arial"/>
        </w:rPr>
        <w:t>, local businesses, community organizations, and residents</w:t>
      </w:r>
      <w:r w:rsidR="002A07EB" w:rsidRPr="006400B9">
        <w:rPr>
          <w:rFonts w:cs="Arial"/>
        </w:rPr>
        <w:t>—is crucial for</w:t>
      </w:r>
      <w:r w:rsidRPr="006400B9">
        <w:rPr>
          <w:rFonts w:cs="Arial"/>
        </w:rPr>
        <w:t xml:space="preserve"> success and sustainability, with regular updates and feedback loops ensuring the platform evolves to meet community needs.</w:t>
      </w:r>
    </w:p>
    <w:p w14:paraId="15E1CC77" w14:textId="77777777" w:rsidR="00860AFE" w:rsidRPr="006400B9" w:rsidRDefault="00860AFE" w:rsidP="00860AFE">
      <w:pPr>
        <w:rPr>
          <w:rFonts w:cs="Arial"/>
          <w:b/>
          <w:sz w:val="28"/>
          <w:szCs w:val="28"/>
        </w:rPr>
      </w:pPr>
    </w:p>
    <w:p w14:paraId="126DC082" w14:textId="77777777" w:rsidR="00860AFE" w:rsidRPr="006400B9" w:rsidRDefault="00860AFE" w:rsidP="00860AFE">
      <w:pPr>
        <w:rPr>
          <w:rFonts w:cs="Arial"/>
          <w:b/>
          <w:sz w:val="28"/>
          <w:szCs w:val="28"/>
        </w:rPr>
      </w:pPr>
    </w:p>
    <w:p w14:paraId="177EF573" w14:textId="77777777" w:rsidR="00860AFE" w:rsidRPr="006400B9" w:rsidRDefault="00860AFE" w:rsidP="00860AFE">
      <w:pPr>
        <w:rPr>
          <w:rFonts w:cs="Arial"/>
          <w:b/>
          <w:sz w:val="28"/>
          <w:szCs w:val="28"/>
        </w:rPr>
      </w:pPr>
    </w:p>
    <w:p w14:paraId="6A698A5E" w14:textId="77777777" w:rsidR="003C0722" w:rsidRPr="006400B9" w:rsidRDefault="003C0722" w:rsidP="6D857E3F">
      <w:pPr>
        <w:rPr>
          <w:rFonts w:cs="Arial"/>
          <w:b/>
          <w:sz w:val="28"/>
          <w:szCs w:val="28"/>
        </w:rPr>
      </w:pPr>
    </w:p>
    <w:p w14:paraId="6203DF5E" w14:textId="77777777" w:rsidR="003C0722" w:rsidRPr="006400B9" w:rsidRDefault="003C0722" w:rsidP="6D857E3F">
      <w:pPr>
        <w:rPr>
          <w:rFonts w:cs="Arial"/>
          <w:b/>
          <w:sz w:val="28"/>
          <w:szCs w:val="28"/>
        </w:rPr>
      </w:pPr>
    </w:p>
    <w:p w14:paraId="40DD978E" w14:textId="77777777" w:rsidR="002A07EB" w:rsidRPr="006400B9" w:rsidRDefault="002A07EB" w:rsidP="6D857E3F">
      <w:pPr>
        <w:rPr>
          <w:rFonts w:cs="Arial"/>
          <w:b/>
          <w:sz w:val="28"/>
          <w:szCs w:val="28"/>
        </w:rPr>
      </w:pPr>
    </w:p>
    <w:p w14:paraId="36F3D25D" w14:textId="77777777" w:rsidR="002A07EB" w:rsidRPr="006400B9" w:rsidRDefault="002A07EB" w:rsidP="6D857E3F">
      <w:pPr>
        <w:rPr>
          <w:rFonts w:cs="Arial"/>
          <w:b/>
          <w:sz w:val="28"/>
          <w:szCs w:val="28"/>
        </w:rPr>
      </w:pPr>
    </w:p>
    <w:p w14:paraId="448B8326" w14:textId="77777777" w:rsidR="002A07EB" w:rsidRPr="006400B9" w:rsidRDefault="002A07EB" w:rsidP="6D857E3F">
      <w:pPr>
        <w:rPr>
          <w:rFonts w:cs="Arial"/>
          <w:b/>
          <w:sz w:val="28"/>
          <w:szCs w:val="28"/>
        </w:rPr>
      </w:pPr>
    </w:p>
    <w:p w14:paraId="0C4AE53B" w14:textId="77777777" w:rsidR="002A07EB" w:rsidRPr="006400B9" w:rsidRDefault="002A07EB" w:rsidP="6D857E3F">
      <w:pPr>
        <w:rPr>
          <w:rFonts w:cs="Arial"/>
          <w:b/>
          <w:sz w:val="28"/>
          <w:szCs w:val="28"/>
        </w:rPr>
      </w:pPr>
    </w:p>
    <w:p w14:paraId="7439C164" w14:textId="77777777" w:rsidR="002A07EB" w:rsidRPr="006400B9" w:rsidRDefault="002A07EB" w:rsidP="6D857E3F">
      <w:pPr>
        <w:rPr>
          <w:rFonts w:cs="Arial"/>
          <w:b/>
          <w:sz w:val="28"/>
          <w:szCs w:val="28"/>
        </w:rPr>
      </w:pPr>
    </w:p>
    <w:p w14:paraId="7D4DB3D2" w14:textId="77777777" w:rsidR="003C0722" w:rsidRPr="006400B9" w:rsidRDefault="003C0722" w:rsidP="6D857E3F">
      <w:pPr>
        <w:rPr>
          <w:rFonts w:cs="Arial"/>
          <w:b/>
          <w:sz w:val="28"/>
          <w:szCs w:val="28"/>
        </w:rPr>
      </w:pPr>
    </w:p>
    <w:p w14:paraId="793AFB8E" w14:textId="77777777" w:rsidR="003C0722" w:rsidRPr="006400B9" w:rsidRDefault="003C0722" w:rsidP="6D857E3F">
      <w:pPr>
        <w:rPr>
          <w:rFonts w:cs="Arial"/>
          <w:b/>
          <w:sz w:val="28"/>
          <w:szCs w:val="28"/>
        </w:rPr>
      </w:pPr>
    </w:p>
    <w:p w14:paraId="1345049A" w14:textId="77777777" w:rsidR="00C03FC1" w:rsidRPr="006400B9" w:rsidRDefault="00C03FC1" w:rsidP="6D857E3F">
      <w:pPr>
        <w:rPr>
          <w:rFonts w:cs="Arial"/>
          <w:b/>
          <w:sz w:val="28"/>
          <w:szCs w:val="28"/>
        </w:rPr>
      </w:pPr>
    </w:p>
    <w:p w14:paraId="11AE0EB8" w14:textId="6938B244" w:rsidR="00B058CD" w:rsidRPr="006400B9" w:rsidRDefault="000E3781" w:rsidP="00B058CD">
      <w:pPr>
        <w:pStyle w:val="Heading1"/>
        <w:rPr>
          <w:rFonts w:cs="Arial"/>
        </w:rPr>
      </w:pPr>
      <w:bookmarkStart w:id="2" w:name="_Toc181174079"/>
      <w:r w:rsidRPr="006400B9">
        <w:rPr>
          <w:rFonts w:cs="Arial"/>
        </w:rPr>
        <w:lastRenderedPageBreak/>
        <w:t>List of Figures</w:t>
      </w:r>
      <w:bookmarkEnd w:id="2"/>
    </w:p>
    <w:p w14:paraId="47B509DE" w14:textId="22606A47" w:rsidR="00AF6537" w:rsidRPr="006400B9" w:rsidRDefault="00AF6537">
      <w:pPr>
        <w:pStyle w:val="TableofFigures"/>
        <w:tabs>
          <w:tab w:val="right" w:leader="dot" w:pos="9350"/>
        </w:tabs>
        <w:rPr>
          <w:rFonts w:cs="Arial"/>
          <w:noProof/>
          <w:kern w:val="2"/>
          <w:sz w:val="24"/>
          <w:szCs w:val="24"/>
          <w:lang w:eastAsia="en-PH"/>
          <w14:ligatures w14:val="standardContextual"/>
        </w:rPr>
      </w:pPr>
      <w:r w:rsidRPr="006400B9">
        <w:rPr>
          <w:rFonts w:cs="Arial"/>
        </w:rPr>
        <w:fldChar w:fldCharType="begin"/>
      </w:r>
      <w:r w:rsidRPr="006400B9">
        <w:rPr>
          <w:rFonts w:cs="Arial"/>
        </w:rPr>
        <w:instrText xml:space="preserve"> TOC \h \z \c "Fig." </w:instrText>
      </w:r>
      <w:r w:rsidRPr="006400B9">
        <w:rPr>
          <w:rFonts w:cs="Arial"/>
        </w:rPr>
        <w:fldChar w:fldCharType="separate"/>
      </w:r>
      <w:hyperlink w:anchor="_Toc170391645" w:history="1">
        <w:r w:rsidRPr="006400B9">
          <w:rPr>
            <w:rStyle w:val="Hyperlink"/>
            <w:rFonts w:cs="Arial"/>
            <w:noProof/>
          </w:rPr>
          <w:t xml:space="preserve">Figure </w:t>
        </w:r>
        <w:r w:rsidR="003A1C7E" w:rsidRPr="006400B9">
          <w:rPr>
            <w:rStyle w:val="Hyperlink"/>
            <w:rFonts w:cs="Arial"/>
            <w:noProof/>
          </w:rPr>
          <w:t>1</w:t>
        </w:r>
        <w:r w:rsidRPr="006400B9">
          <w:rPr>
            <w:rStyle w:val="Hyperlink"/>
            <w:rFonts w:cs="Arial"/>
            <w:noProof/>
          </w:rPr>
          <w:t>. House-to-House Visits for Communication</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_Toc170391645 \h </w:instrText>
        </w:r>
        <w:r w:rsidRPr="006400B9">
          <w:rPr>
            <w:rFonts w:cs="Arial"/>
            <w:noProof/>
            <w:webHidden/>
          </w:rPr>
        </w:r>
        <w:r w:rsidRPr="006400B9">
          <w:rPr>
            <w:rFonts w:cs="Arial"/>
            <w:noProof/>
            <w:webHidden/>
          </w:rPr>
          <w:fldChar w:fldCharType="separate"/>
        </w:r>
        <w:r w:rsidR="00A0393D">
          <w:rPr>
            <w:rFonts w:cs="Arial"/>
            <w:noProof/>
            <w:webHidden/>
          </w:rPr>
          <w:t>10</w:t>
        </w:r>
        <w:r w:rsidRPr="006400B9">
          <w:rPr>
            <w:rFonts w:cs="Arial"/>
            <w:noProof/>
            <w:webHidden/>
          </w:rPr>
          <w:fldChar w:fldCharType="end"/>
        </w:r>
      </w:hyperlink>
    </w:p>
    <w:p w14:paraId="07485508" w14:textId="2EBB37D9" w:rsidR="00AF6537" w:rsidRPr="006400B9" w:rsidRDefault="00AF6537">
      <w:pPr>
        <w:pStyle w:val="TableofFigures"/>
        <w:tabs>
          <w:tab w:val="right" w:leader="dot" w:pos="9350"/>
        </w:tabs>
        <w:rPr>
          <w:rFonts w:cs="Arial"/>
          <w:noProof/>
          <w:kern w:val="2"/>
          <w:sz w:val="24"/>
          <w:szCs w:val="24"/>
          <w:lang w:eastAsia="en-PH"/>
          <w14:ligatures w14:val="standardContextual"/>
        </w:rPr>
      </w:pPr>
      <w:hyperlink w:anchor="_Toc170391646" w:history="1">
        <w:r w:rsidRPr="006400B9">
          <w:rPr>
            <w:rStyle w:val="Hyperlink"/>
            <w:rFonts w:cs="Arial"/>
            <w:noProof/>
          </w:rPr>
          <w:t xml:space="preserve">Figure </w:t>
        </w:r>
        <w:r w:rsidR="003A1C7E" w:rsidRPr="006400B9">
          <w:rPr>
            <w:rStyle w:val="Hyperlink"/>
            <w:rFonts w:cs="Arial"/>
            <w:noProof/>
          </w:rPr>
          <w:t>2</w:t>
        </w:r>
        <w:r w:rsidRPr="006400B9">
          <w:rPr>
            <w:rStyle w:val="Hyperlink"/>
            <w:rFonts w:cs="Arial"/>
            <w:noProof/>
          </w:rPr>
          <w:t>. Public Address System Announcements</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_Toc170391646 \h </w:instrText>
        </w:r>
        <w:r w:rsidRPr="006400B9">
          <w:rPr>
            <w:rFonts w:cs="Arial"/>
            <w:noProof/>
            <w:webHidden/>
          </w:rPr>
        </w:r>
        <w:r w:rsidRPr="006400B9">
          <w:rPr>
            <w:rFonts w:cs="Arial"/>
            <w:noProof/>
            <w:webHidden/>
          </w:rPr>
          <w:fldChar w:fldCharType="separate"/>
        </w:r>
        <w:r w:rsidR="00A0393D">
          <w:rPr>
            <w:rFonts w:cs="Arial"/>
            <w:noProof/>
            <w:webHidden/>
          </w:rPr>
          <w:t>10</w:t>
        </w:r>
        <w:r w:rsidRPr="006400B9">
          <w:rPr>
            <w:rFonts w:cs="Arial"/>
            <w:noProof/>
            <w:webHidden/>
          </w:rPr>
          <w:fldChar w:fldCharType="end"/>
        </w:r>
      </w:hyperlink>
    </w:p>
    <w:p w14:paraId="7CF2BD0A" w14:textId="25632D5C" w:rsidR="00AF6537" w:rsidRPr="006400B9" w:rsidRDefault="00AF6537">
      <w:pPr>
        <w:pStyle w:val="TableofFigures"/>
        <w:tabs>
          <w:tab w:val="right" w:leader="dot" w:pos="9350"/>
        </w:tabs>
        <w:rPr>
          <w:rFonts w:cs="Arial"/>
          <w:noProof/>
          <w:kern w:val="2"/>
          <w:sz w:val="24"/>
          <w:szCs w:val="24"/>
          <w:lang w:eastAsia="en-PH"/>
          <w14:ligatures w14:val="standardContextual"/>
        </w:rPr>
      </w:pPr>
      <w:hyperlink w:anchor="_Toc170391647" w:history="1">
        <w:r w:rsidRPr="006400B9">
          <w:rPr>
            <w:rStyle w:val="Hyperlink"/>
            <w:rFonts w:cs="Arial"/>
            <w:noProof/>
          </w:rPr>
          <w:t xml:space="preserve">Figure </w:t>
        </w:r>
        <w:r w:rsidR="003A1C7E" w:rsidRPr="006400B9">
          <w:rPr>
            <w:rStyle w:val="Hyperlink"/>
            <w:rFonts w:cs="Arial"/>
            <w:noProof/>
          </w:rPr>
          <w:t>3</w:t>
        </w:r>
        <w:r w:rsidRPr="006400B9">
          <w:rPr>
            <w:rStyle w:val="Hyperlink"/>
            <w:rFonts w:cs="Arial"/>
            <w:noProof/>
          </w:rPr>
          <w:t>. Document and Permit Requests</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_Toc170391647 \h </w:instrText>
        </w:r>
        <w:r w:rsidRPr="006400B9">
          <w:rPr>
            <w:rFonts w:cs="Arial"/>
            <w:noProof/>
            <w:webHidden/>
          </w:rPr>
        </w:r>
        <w:r w:rsidRPr="006400B9">
          <w:rPr>
            <w:rFonts w:cs="Arial"/>
            <w:noProof/>
            <w:webHidden/>
          </w:rPr>
          <w:fldChar w:fldCharType="separate"/>
        </w:r>
        <w:r w:rsidR="00A0393D">
          <w:rPr>
            <w:rFonts w:cs="Arial"/>
            <w:noProof/>
            <w:webHidden/>
          </w:rPr>
          <w:t>10</w:t>
        </w:r>
        <w:r w:rsidRPr="006400B9">
          <w:rPr>
            <w:rFonts w:cs="Arial"/>
            <w:noProof/>
            <w:webHidden/>
          </w:rPr>
          <w:fldChar w:fldCharType="end"/>
        </w:r>
      </w:hyperlink>
    </w:p>
    <w:p w14:paraId="074B1E20" w14:textId="0C895979" w:rsidR="00AF6537" w:rsidRPr="006400B9" w:rsidRDefault="00AF6537">
      <w:pPr>
        <w:pStyle w:val="TableofFigures"/>
        <w:tabs>
          <w:tab w:val="right" w:leader="dot" w:pos="9350"/>
        </w:tabs>
        <w:rPr>
          <w:rFonts w:cs="Arial"/>
          <w:noProof/>
          <w:kern w:val="2"/>
          <w:sz w:val="24"/>
          <w:szCs w:val="24"/>
          <w:lang w:eastAsia="en-PH"/>
          <w14:ligatures w14:val="standardContextual"/>
        </w:rPr>
      </w:pPr>
      <w:hyperlink w:anchor="_Toc170391648" w:history="1">
        <w:r w:rsidRPr="006400B9">
          <w:rPr>
            <w:rStyle w:val="Hyperlink"/>
            <w:rFonts w:cs="Arial"/>
            <w:noProof/>
          </w:rPr>
          <w:t xml:space="preserve">Figure </w:t>
        </w:r>
        <w:r w:rsidR="003A1C7E" w:rsidRPr="006400B9">
          <w:rPr>
            <w:rStyle w:val="Hyperlink"/>
            <w:rFonts w:cs="Arial"/>
            <w:noProof/>
          </w:rPr>
          <w:t>4</w:t>
        </w:r>
        <w:r w:rsidRPr="006400B9">
          <w:rPr>
            <w:rStyle w:val="Hyperlink"/>
            <w:rFonts w:cs="Arial"/>
            <w:noProof/>
          </w:rPr>
          <w:t>. Digital Encoding using Microsoft Word</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_Toc170391648 \h </w:instrText>
        </w:r>
        <w:r w:rsidRPr="006400B9">
          <w:rPr>
            <w:rFonts w:cs="Arial"/>
            <w:noProof/>
            <w:webHidden/>
          </w:rPr>
        </w:r>
        <w:r w:rsidRPr="006400B9">
          <w:rPr>
            <w:rFonts w:cs="Arial"/>
            <w:noProof/>
            <w:webHidden/>
          </w:rPr>
          <w:fldChar w:fldCharType="separate"/>
        </w:r>
        <w:r w:rsidR="00A0393D">
          <w:rPr>
            <w:rFonts w:cs="Arial"/>
            <w:noProof/>
            <w:webHidden/>
          </w:rPr>
          <w:t>11</w:t>
        </w:r>
        <w:r w:rsidRPr="006400B9">
          <w:rPr>
            <w:rFonts w:cs="Arial"/>
            <w:noProof/>
            <w:webHidden/>
          </w:rPr>
          <w:fldChar w:fldCharType="end"/>
        </w:r>
      </w:hyperlink>
    </w:p>
    <w:p w14:paraId="67CF5DE8" w14:textId="314C3589" w:rsidR="00AF6537" w:rsidRPr="006400B9" w:rsidRDefault="00AF6537">
      <w:pPr>
        <w:pStyle w:val="TableofFigures"/>
        <w:tabs>
          <w:tab w:val="right" w:leader="dot" w:pos="9350"/>
        </w:tabs>
        <w:rPr>
          <w:rFonts w:cs="Arial"/>
          <w:noProof/>
        </w:rPr>
      </w:pPr>
      <w:hyperlink w:anchor="_Toc170391649" w:history="1">
        <w:r w:rsidRPr="006400B9">
          <w:rPr>
            <w:rStyle w:val="Hyperlink"/>
            <w:rFonts w:cs="Arial"/>
            <w:noProof/>
          </w:rPr>
          <w:t xml:space="preserve">Figure </w:t>
        </w:r>
        <w:r w:rsidR="003A1C7E" w:rsidRPr="006400B9">
          <w:rPr>
            <w:rStyle w:val="Hyperlink"/>
            <w:rFonts w:cs="Arial"/>
            <w:noProof/>
          </w:rPr>
          <w:t>5</w:t>
        </w:r>
        <w:r w:rsidRPr="006400B9">
          <w:rPr>
            <w:rStyle w:val="Hyperlink"/>
            <w:rFonts w:cs="Arial"/>
            <w:noProof/>
          </w:rPr>
          <w:t>. Data Management in Microsoft Excel</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_Toc170391649 \h </w:instrText>
        </w:r>
        <w:r w:rsidRPr="006400B9">
          <w:rPr>
            <w:rFonts w:cs="Arial"/>
            <w:noProof/>
            <w:webHidden/>
          </w:rPr>
        </w:r>
        <w:r w:rsidRPr="006400B9">
          <w:rPr>
            <w:rFonts w:cs="Arial"/>
            <w:noProof/>
            <w:webHidden/>
          </w:rPr>
          <w:fldChar w:fldCharType="separate"/>
        </w:r>
        <w:r w:rsidR="00A0393D">
          <w:rPr>
            <w:rFonts w:cs="Arial"/>
            <w:noProof/>
            <w:webHidden/>
          </w:rPr>
          <w:t>11</w:t>
        </w:r>
        <w:r w:rsidRPr="006400B9">
          <w:rPr>
            <w:rFonts w:cs="Arial"/>
            <w:noProof/>
            <w:webHidden/>
          </w:rPr>
          <w:fldChar w:fldCharType="end"/>
        </w:r>
      </w:hyperlink>
    </w:p>
    <w:p w14:paraId="6C81947C" w14:textId="0DD8B2D3" w:rsidR="003A1C7E" w:rsidRPr="006400B9" w:rsidRDefault="003A1C7E" w:rsidP="003A1C7E">
      <w:pPr>
        <w:rPr>
          <w:rFonts w:cs="Arial"/>
        </w:rPr>
      </w:pPr>
      <w:r w:rsidRPr="006400B9">
        <w:rPr>
          <w:rFonts w:cs="Arial"/>
        </w:rPr>
        <w:t>Figure 6.</w:t>
      </w:r>
      <w:r w:rsidR="00320138" w:rsidRPr="006400B9">
        <w:rPr>
          <w:rFonts w:cs="Arial"/>
        </w:rPr>
        <w:t xml:space="preserve"> Community Feedback and Reports………………………………………………………..11</w:t>
      </w:r>
    </w:p>
    <w:p w14:paraId="19527489" w14:textId="6DC66AA9" w:rsidR="00AF6537" w:rsidRPr="006400B9" w:rsidRDefault="00AF6537">
      <w:pPr>
        <w:pStyle w:val="TableofFigures"/>
        <w:tabs>
          <w:tab w:val="right" w:leader="dot" w:pos="9350"/>
        </w:tabs>
        <w:rPr>
          <w:rFonts w:cs="Arial"/>
          <w:noProof/>
          <w:kern w:val="2"/>
          <w:sz w:val="24"/>
          <w:szCs w:val="24"/>
          <w:lang w:eastAsia="en-PH"/>
          <w14:ligatures w14:val="standardContextual"/>
        </w:rPr>
      </w:pPr>
      <w:hyperlink w:anchor="_Toc170391650" w:history="1">
        <w:r w:rsidRPr="006400B9">
          <w:rPr>
            <w:rStyle w:val="Hyperlink"/>
            <w:rFonts w:cs="Arial"/>
            <w:noProof/>
          </w:rPr>
          <w:t>Figure 7. Fishbone Diagram</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_Toc170391650 \h </w:instrText>
        </w:r>
        <w:r w:rsidRPr="006400B9">
          <w:rPr>
            <w:rFonts w:cs="Arial"/>
            <w:noProof/>
            <w:webHidden/>
          </w:rPr>
        </w:r>
        <w:r w:rsidRPr="006400B9">
          <w:rPr>
            <w:rFonts w:cs="Arial"/>
            <w:noProof/>
            <w:webHidden/>
          </w:rPr>
          <w:fldChar w:fldCharType="separate"/>
        </w:r>
        <w:r w:rsidR="00A0393D">
          <w:rPr>
            <w:rFonts w:cs="Arial"/>
            <w:noProof/>
            <w:webHidden/>
          </w:rPr>
          <w:t>12</w:t>
        </w:r>
        <w:r w:rsidRPr="006400B9">
          <w:rPr>
            <w:rFonts w:cs="Arial"/>
            <w:noProof/>
            <w:webHidden/>
          </w:rPr>
          <w:fldChar w:fldCharType="end"/>
        </w:r>
      </w:hyperlink>
    </w:p>
    <w:p w14:paraId="0B4D6ACA" w14:textId="69145B6E" w:rsidR="00AF6537" w:rsidRPr="006400B9" w:rsidRDefault="00AF6537">
      <w:pPr>
        <w:pStyle w:val="TableofFigures"/>
        <w:tabs>
          <w:tab w:val="right" w:leader="dot" w:pos="9350"/>
        </w:tabs>
        <w:rPr>
          <w:rFonts w:cs="Arial"/>
          <w:noProof/>
          <w:kern w:val="2"/>
          <w:sz w:val="24"/>
          <w:szCs w:val="24"/>
          <w:lang w:eastAsia="en-PH"/>
          <w14:ligatures w14:val="standardContextual"/>
        </w:rPr>
      </w:pPr>
      <w:hyperlink w:anchor="_Toc170391651" w:history="1">
        <w:r w:rsidRPr="006400B9">
          <w:rPr>
            <w:rStyle w:val="Hyperlink"/>
            <w:rFonts w:cs="Arial"/>
            <w:noProof/>
          </w:rPr>
          <w:t>Figure 8. SWOT Analysis</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_Toc170391651 \h </w:instrText>
        </w:r>
        <w:r w:rsidRPr="006400B9">
          <w:rPr>
            <w:rFonts w:cs="Arial"/>
            <w:noProof/>
            <w:webHidden/>
          </w:rPr>
        </w:r>
        <w:r w:rsidRPr="006400B9">
          <w:rPr>
            <w:rFonts w:cs="Arial"/>
            <w:noProof/>
            <w:webHidden/>
          </w:rPr>
          <w:fldChar w:fldCharType="separate"/>
        </w:r>
        <w:r w:rsidR="00A0393D">
          <w:rPr>
            <w:rFonts w:cs="Arial"/>
            <w:noProof/>
            <w:webHidden/>
          </w:rPr>
          <w:t>12</w:t>
        </w:r>
        <w:r w:rsidRPr="006400B9">
          <w:rPr>
            <w:rFonts w:cs="Arial"/>
            <w:noProof/>
            <w:webHidden/>
          </w:rPr>
          <w:fldChar w:fldCharType="end"/>
        </w:r>
      </w:hyperlink>
    </w:p>
    <w:p w14:paraId="340671A5" w14:textId="413C28DD" w:rsidR="00AF6537" w:rsidRDefault="00AF6537">
      <w:pPr>
        <w:pStyle w:val="TableofFigures"/>
        <w:tabs>
          <w:tab w:val="right" w:leader="dot" w:pos="9350"/>
        </w:tabs>
        <w:rPr>
          <w:rFonts w:cs="Arial"/>
          <w:noProof/>
        </w:rPr>
      </w:pPr>
      <w:hyperlink w:anchor="_Toc170391652" w:history="1">
        <w:r w:rsidRPr="006400B9">
          <w:rPr>
            <w:rStyle w:val="Hyperlink"/>
            <w:rFonts w:cs="Arial"/>
            <w:noProof/>
          </w:rPr>
          <w:t>Figure 9. Use Case Diagram</w:t>
        </w:r>
        <w:r w:rsidRPr="006400B9">
          <w:rPr>
            <w:rFonts w:cs="Arial"/>
            <w:noProof/>
            <w:webHidden/>
          </w:rPr>
          <w:tab/>
        </w:r>
        <w:r w:rsidRPr="006400B9">
          <w:rPr>
            <w:rFonts w:cs="Arial"/>
            <w:noProof/>
            <w:webHidden/>
          </w:rPr>
          <w:fldChar w:fldCharType="begin"/>
        </w:r>
        <w:r w:rsidRPr="006400B9">
          <w:rPr>
            <w:rFonts w:cs="Arial"/>
            <w:noProof/>
            <w:webHidden/>
          </w:rPr>
          <w:instrText xml:space="preserve"> PAGEREF _Toc170391652 \h </w:instrText>
        </w:r>
        <w:r w:rsidRPr="006400B9">
          <w:rPr>
            <w:rFonts w:cs="Arial"/>
            <w:noProof/>
            <w:webHidden/>
          </w:rPr>
        </w:r>
        <w:r w:rsidRPr="006400B9">
          <w:rPr>
            <w:rFonts w:cs="Arial"/>
            <w:noProof/>
            <w:webHidden/>
          </w:rPr>
          <w:fldChar w:fldCharType="separate"/>
        </w:r>
        <w:r w:rsidR="00A0393D">
          <w:rPr>
            <w:rFonts w:cs="Arial"/>
            <w:noProof/>
            <w:webHidden/>
          </w:rPr>
          <w:t>24</w:t>
        </w:r>
        <w:r w:rsidRPr="006400B9">
          <w:rPr>
            <w:rFonts w:cs="Arial"/>
            <w:noProof/>
            <w:webHidden/>
          </w:rPr>
          <w:fldChar w:fldCharType="end"/>
        </w:r>
      </w:hyperlink>
    </w:p>
    <w:p w14:paraId="66ACBF18" w14:textId="48E88747" w:rsidR="007E3C8D" w:rsidRPr="00C949A5" w:rsidRDefault="00B17CFF" w:rsidP="00C949A5">
      <w:r>
        <w:t xml:space="preserve">Figure 10. Data Flow Diagram Level </w:t>
      </w:r>
      <w:r w:rsidR="00C949A5">
        <w:t>0</w:t>
      </w:r>
      <w:r w:rsidR="00066405">
        <w:t>………………………………………………………………..31</w:t>
      </w:r>
      <w:r w:rsidR="00066405">
        <w:br/>
        <w:t>Figure 11. Data Flow</w:t>
      </w:r>
      <w:r w:rsidR="00C949A5">
        <w:t xml:space="preserve"> Diagram Level 1………………………………………………………………..32</w:t>
      </w:r>
      <w:r w:rsidR="00C949A5">
        <w:br/>
        <w:t>Figure 12. Data Flow Diagram Level 2 Process 1…………………………………………………...33</w:t>
      </w:r>
      <w:r w:rsidR="00C949A5">
        <w:br/>
        <w:t>Figure 13. Data Flow Diagram Level 2 Process 2…………………………………………………...3</w:t>
      </w:r>
      <w:r w:rsidR="00AA4768">
        <w:t>3</w:t>
      </w:r>
      <w:r w:rsidR="00C949A5">
        <w:br/>
        <w:t>Figure 14. Data Flow Diagram Level 2 Process 3…………………………………………………...3</w:t>
      </w:r>
      <w:r w:rsidR="00AA4768">
        <w:t>4</w:t>
      </w:r>
      <w:r w:rsidR="00C949A5">
        <w:br/>
        <w:t>Figure 15. Data Flow Diagram Level 2 Process 4…………………………………………………...3</w:t>
      </w:r>
      <w:r w:rsidR="007A2F00">
        <w:t>4</w:t>
      </w:r>
      <w:r w:rsidR="00C949A5">
        <w:br/>
        <w:t>Figure 16. Data Flow Diagram Level 2 Process 5…………………………………………………...3</w:t>
      </w:r>
      <w:r w:rsidR="007A2F00">
        <w:t>5</w:t>
      </w:r>
      <w:r w:rsidR="00C949A5">
        <w:br/>
        <w:t>Figure 17. Data Flow Diagram Level 2 Process 6…………………………………………………...3</w:t>
      </w:r>
      <w:r w:rsidR="007A2F00">
        <w:t>5</w:t>
      </w:r>
      <w:r w:rsidR="00B96D42">
        <w:br/>
        <w:t>Figure 18. Activity Diagram - Manage Account………………………………………………………</w:t>
      </w:r>
      <w:r w:rsidR="00B66E65">
        <w:t>41</w:t>
      </w:r>
      <w:r w:rsidR="00B96D42">
        <w:br/>
        <w:t>Figure 19</w:t>
      </w:r>
      <w:r w:rsidR="005B19A5">
        <w:t>. Activity Diagram - Document Request</w:t>
      </w:r>
      <w:r w:rsidR="006F3C24">
        <w:t>…………………………………………………</w:t>
      </w:r>
      <w:r w:rsidR="004B17CD">
        <w:t>...42</w:t>
      </w:r>
      <w:r w:rsidR="006F3C24">
        <w:br/>
        <w:t>Figure 20. Activity Diagram - View News/Announcements…………………………………………</w:t>
      </w:r>
      <w:r w:rsidR="004B17CD">
        <w:t>43</w:t>
      </w:r>
      <w:r w:rsidR="006F3C24">
        <w:br/>
        <w:t>Figure 21. Activity Diagram - Manage Resident Database………………………………………</w:t>
      </w:r>
      <w:r w:rsidR="004B17CD">
        <w:t>…44</w:t>
      </w:r>
      <w:r w:rsidR="006F3C24">
        <w:br/>
        <w:t>Figure 22. Activity Diagram - Manage Document Request………………………………………</w:t>
      </w:r>
      <w:r w:rsidR="004B17CD">
        <w:t>…45</w:t>
      </w:r>
      <w:r w:rsidR="006F3C24">
        <w:br/>
        <w:t>Figure 23. Activity Diagram - Manage News/Announcements……………………………………</w:t>
      </w:r>
      <w:r w:rsidR="004B17CD">
        <w:t>..46</w:t>
      </w:r>
      <w:r w:rsidR="006F3C24">
        <w:br/>
        <w:t>Figure 24. En</w:t>
      </w:r>
      <w:r w:rsidR="00C0611E">
        <w:t>tity Relationship Diagram…………………………………</w:t>
      </w:r>
      <w:r w:rsidR="00906CB2">
        <w:t>…………………………….47</w:t>
      </w:r>
      <w:r w:rsidR="00C0611E">
        <w:br/>
        <w:t xml:space="preserve">Figure 25. </w:t>
      </w:r>
      <w:r w:rsidR="00906CB2">
        <w:t>Home Page Prototype……………………………………………………………………..49</w:t>
      </w:r>
      <w:r w:rsidR="00906CB2">
        <w:br/>
        <w:t xml:space="preserve">Figure </w:t>
      </w:r>
      <w:r w:rsidR="007E3C8D">
        <w:t>26. Log In Page Prototype……………………………………………………………………..50</w:t>
      </w:r>
      <w:r w:rsidR="007E3C8D">
        <w:br/>
        <w:t>Figure 27. Register Page Prototype…………………………………………………………………..50</w:t>
      </w:r>
      <w:r w:rsidR="007E3C8D">
        <w:br/>
        <w:t>Figure 28. GitHub Repository Commits………………………………………………………………51</w:t>
      </w:r>
      <w:r w:rsidR="007E3C8D">
        <w:br/>
        <w:t>Figure 29</w:t>
      </w:r>
      <w:r w:rsidR="00610D8D">
        <w:t>. 802-Go Schedule Plan…………………………………………………………………….56</w:t>
      </w:r>
    </w:p>
    <w:p w14:paraId="14A6DC79" w14:textId="1D3FE78A" w:rsidR="00AF6537" w:rsidRPr="006400B9" w:rsidRDefault="00AF6537" w:rsidP="00AF6537">
      <w:pPr>
        <w:rPr>
          <w:rFonts w:cs="Arial"/>
        </w:rPr>
      </w:pPr>
      <w:r w:rsidRPr="006400B9">
        <w:rPr>
          <w:rFonts w:cs="Arial"/>
        </w:rPr>
        <w:fldChar w:fldCharType="end"/>
      </w:r>
    </w:p>
    <w:p w14:paraId="1B9F6D4F" w14:textId="77777777" w:rsidR="00AF6537" w:rsidRPr="006400B9" w:rsidRDefault="00AF6537" w:rsidP="00AF6537">
      <w:pPr>
        <w:rPr>
          <w:rFonts w:cs="Arial"/>
        </w:rPr>
      </w:pPr>
    </w:p>
    <w:p w14:paraId="52BCB1DE" w14:textId="77777777" w:rsidR="00AF6537" w:rsidRPr="006400B9" w:rsidRDefault="00AF6537" w:rsidP="00AF6537">
      <w:pPr>
        <w:rPr>
          <w:rFonts w:cs="Arial"/>
        </w:rPr>
      </w:pPr>
    </w:p>
    <w:p w14:paraId="77E5871E" w14:textId="77777777" w:rsidR="00AF6537" w:rsidRPr="006400B9" w:rsidRDefault="00AF6537" w:rsidP="00AF6537">
      <w:pPr>
        <w:rPr>
          <w:rFonts w:cs="Arial"/>
        </w:rPr>
      </w:pPr>
    </w:p>
    <w:p w14:paraId="5E4D0D74" w14:textId="77777777" w:rsidR="00AF6537" w:rsidRPr="006400B9" w:rsidRDefault="00AF6537" w:rsidP="00AF6537">
      <w:pPr>
        <w:rPr>
          <w:rFonts w:cs="Arial"/>
        </w:rPr>
      </w:pPr>
    </w:p>
    <w:p w14:paraId="598E8E6B" w14:textId="77777777" w:rsidR="00AF6537" w:rsidRPr="006400B9" w:rsidRDefault="00AF6537" w:rsidP="00AF6537">
      <w:pPr>
        <w:rPr>
          <w:rFonts w:cs="Arial"/>
        </w:rPr>
      </w:pPr>
    </w:p>
    <w:p w14:paraId="52130099" w14:textId="77777777" w:rsidR="00AF6537" w:rsidRPr="006400B9" w:rsidRDefault="00AF6537" w:rsidP="00AF6537">
      <w:pPr>
        <w:rPr>
          <w:rFonts w:cs="Arial"/>
        </w:rPr>
      </w:pPr>
    </w:p>
    <w:p w14:paraId="1FFBE306" w14:textId="77777777" w:rsidR="00AF6537" w:rsidRPr="006400B9" w:rsidRDefault="00AF6537" w:rsidP="00AF6537">
      <w:pPr>
        <w:rPr>
          <w:rFonts w:cs="Arial"/>
        </w:rPr>
      </w:pPr>
    </w:p>
    <w:p w14:paraId="2D44D124" w14:textId="77777777" w:rsidR="00FD54D2" w:rsidRPr="006400B9" w:rsidRDefault="00FD54D2" w:rsidP="00AF6537">
      <w:pPr>
        <w:rPr>
          <w:rFonts w:cs="Arial"/>
        </w:rPr>
      </w:pPr>
    </w:p>
    <w:p w14:paraId="36D4EF55" w14:textId="3C2C4479" w:rsidR="00BD5720" w:rsidRPr="006400B9" w:rsidRDefault="000E3781" w:rsidP="00AF6537">
      <w:pPr>
        <w:pStyle w:val="Heading1"/>
        <w:rPr>
          <w:rFonts w:cs="Arial"/>
        </w:rPr>
      </w:pPr>
      <w:bookmarkStart w:id="3" w:name="_Toc181174080"/>
      <w:r w:rsidRPr="006400B9">
        <w:rPr>
          <w:rFonts w:cs="Arial"/>
        </w:rPr>
        <w:t>List of Tables</w:t>
      </w:r>
      <w:bookmarkEnd w:id="3"/>
    </w:p>
    <w:p w14:paraId="45E4C9A7" w14:textId="0F22019E" w:rsidR="00AF6537" w:rsidRPr="006400B9" w:rsidRDefault="00AF6537">
      <w:pPr>
        <w:pStyle w:val="TableofFigures"/>
        <w:tabs>
          <w:tab w:val="right" w:leader="dot" w:pos="9350"/>
        </w:tabs>
        <w:rPr>
          <w:rFonts w:cs="Arial"/>
          <w:kern w:val="2"/>
          <w:sz w:val="24"/>
          <w:szCs w:val="24"/>
          <w:lang w:eastAsia="en-PH"/>
          <w14:ligatures w14:val="standardContextual"/>
        </w:rPr>
      </w:pPr>
      <w:r w:rsidRPr="006400B9">
        <w:rPr>
          <w:rFonts w:cs="Arial"/>
        </w:rPr>
        <w:fldChar w:fldCharType="begin"/>
      </w:r>
      <w:r w:rsidRPr="006400B9">
        <w:rPr>
          <w:rFonts w:cs="Arial"/>
        </w:rPr>
        <w:instrText xml:space="preserve"> TOC \h \z \c "Table" </w:instrText>
      </w:r>
      <w:r w:rsidRPr="006400B9">
        <w:rPr>
          <w:rFonts w:cs="Arial"/>
        </w:rPr>
        <w:fldChar w:fldCharType="separate"/>
      </w:r>
      <w:hyperlink w:anchor="_Toc170391719" w:history="1">
        <w:r w:rsidRPr="006400B9">
          <w:rPr>
            <w:rStyle w:val="Hyperlink"/>
            <w:rFonts w:cs="Arial"/>
          </w:rPr>
          <w:t>Table I. List of Processes in the Current System</w:t>
        </w:r>
        <w:r w:rsidRPr="006400B9">
          <w:rPr>
            <w:rFonts w:cs="Arial"/>
            <w:webHidden/>
          </w:rPr>
          <w:tab/>
        </w:r>
        <w:r w:rsidRPr="006400B9">
          <w:rPr>
            <w:rFonts w:cs="Arial"/>
            <w:webHidden/>
          </w:rPr>
          <w:fldChar w:fldCharType="begin"/>
        </w:r>
        <w:r w:rsidRPr="006400B9">
          <w:rPr>
            <w:rFonts w:cs="Arial"/>
            <w:webHidden/>
          </w:rPr>
          <w:instrText xml:space="preserve"> PAGEREF _Toc170391719 \h </w:instrText>
        </w:r>
        <w:r w:rsidRPr="006400B9">
          <w:rPr>
            <w:rFonts w:cs="Arial"/>
            <w:webHidden/>
          </w:rPr>
        </w:r>
        <w:r w:rsidRPr="006400B9">
          <w:rPr>
            <w:rFonts w:cs="Arial"/>
            <w:webHidden/>
          </w:rPr>
          <w:fldChar w:fldCharType="separate"/>
        </w:r>
        <w:r w:rsidR="00A0393D">
          <w:rPr>
            <w:rFonts w:cs="Arial"/>
            <w:noProof/>
            <w:webHidden/>
          </w:rPr>
          <w:t>10</w:t>
        </w:r>
        <w:r w:rsidRPr="006400B9">
          <w:rPr>
            <w:rFonts w:cs="Arial"/>
            <w:webHidden/>
          </w:rPr>
          <w:fldChar w:fldCharType="end"/>
        </w:r>
      </w:hyperlink>
    </w:p>
    <w:p w14:paraId="7518E3A2" w14:textId="1CAFC289"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0" w:history="1">
        <w:r w:rsidRPr="006400B9">
          <w:rPr>
            <w:rStyle w:val="Hyperlink"/>
            <w:rFonts w:cs="Arial"/>
          </w:rPr>
          <w:t>Table II. Gap Analysis</w:t>
        </w:r>
        <w:r w:rsidRPr="006400B9">
          <w:rPr>
            <w:rFonts w:cs="Arial"/>
            <w:webHidden/>
          </w:rPr>
          <w:tab/>
        </w:r>
        <w:r w:rsidRPr="006400B9">
          <w:rPr>
            <w:rFonts w:cs="Arial"/>
            <w:webHidden/>
          </w:rPr>
          <w:fldChar w:fldCharType="begin"/>
        </w:r>
        <w:r w:rsidRPr="006400B9">
          <w:rPr>
            <w:rFonts w:cs="Arial"/>
            <w:webHidden/>
          </w:rPr>
          <w:instrText xml:space="preserve"> PAGEREF _Toc170391720 \h </w:instrText>
        </w:r>
        <w:r w:rsidRPr="006400B9">
          <w:rPr>
            <w:rFonts w:cs="Arial"/>
            <w:webHidden/>
          </w:rPr>
        </w:r>
        <w:r w:rsidRPr="006400B9">
          <w:rPr>
            <w:rFonts w:cs="Arial"/>
            <w:webHidden/>
          </w:rPr>
          <w:fldChar w:fldCharType="separate"/>
        </w:r>
        <w:r w:rsidR="00A0393D">
          <w:rPr>
            <w:rFonts w:cs="Arial"/>
            <w:noProof/>
            <w:webHidden/>
          </w:rPr>
          <w:t>11</w:t>
        </w:r>
        <w:r w:rsidRPr="006400B9">
          <w:rPr>
            <w:rFonts w:cs="Arial"/>
            <w:webHidden/>
          </w:rPr>
          <w:fldChar w:fldCharType="end"/>
        </w:r>
      </w:hyperlink>
    </w:p>
    <w:p w14:paraId="56E1A121" w14:textId="6E0C8210"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1" w:history="1">
        <w:r w:rsidRPr="006400B9">
          <w:rPr>
            <w:rStyle w:val="Hyperlink"/>
            <w:rFonts w:cs="Arial"/>
          </w:rPr>
          <w:t>Table III. Product Backlog and User Stories</w:t>
        </w:r>
        <w:r w:rsidRPr="006400B9">
          <w:rPr>
            <w:rFonts w:cs="Arial"/>
            <w:webHidden/>
          </w:rPr>
          <w:tab/>
        </w:r>
        <w:r w:rsidRPr="006400B9">
          <w:rPr>
            <w:rFonts w:cs="Arial"/>
            <w:webHidden/>
          </w:rPr>
          <w:fldChar w:fldCharType="begin"/>
        </w:r>
        <w:r w:rsidRPr="006400B9">
          <w:rPr>
            <w:rFonts w:cs="Arial"/>
            <w:webHidden/>
          </w:rPr>
          <w:instrText xml:space="preserve"> PAGEREF _Toc170391721 \h </w:instrText>
        </w:r>
        <w:r w:rsidRPr="006400B9">
          <w:rPr>
            <w:rFonts w:cs="Arial"/>
            <w:webHidden/>
          </w:rPr>
        </w:r>
        <w:r w:rsidRPr="006400B9">
          <w:rPr>
            <w:rFonts w:cs="Arial"/>
            <w:webHidden/>
          </w:rPr>
          <w:fldChar w:fldCharType="separate"/>
        </w:r>
        <w:r w:rsidR="00A0393D">
          <w:rPr>
            <w:rFonts w:cs="Arial"/>
            <w:noProof/>
            <w:webHidden/>
          </w:rPr>
          <w:t>22</w:t>
        </w:r>
        <w:r w:rsidRPr="006400B9">
          <w:rPr>
            <w:rFonts w:cs="Arial"/>
            <w:webHidden/>
          </w:rPr>
          <w:fldChar w:fldCharType="end"/>
        </w:r>
      </w:hyperlink>
    </w:p>
    <w:p w14:paraId="28EF62C1" w14:textId="55CA2259"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2" w:history="1">
        <w:r w:rsidRPr="006400B9">
          <w:rPr>
            <w:rStyle w:val="Hyperlink"/>
            <w:rFonts w:cs="Arial"/>
          </w:rPr>
          <w:t>Table IV. User Classes and Characteristics</w:t>
        </w:r>
        <w:r w:rsidRPr="006400B9">
          <w:rPr>
            <w:rFonts w:cs="Arial"/>
            <w:webHidden/>
          </w:rPr>
          <w:tab/>
        </w:r>
        <w:r w:rsidRPr="006400B9">
          <w:rPr>
            <w:rFonts w:cs="Arial"/>
            <w:webHidden/>
          </w:rPr>
          <w:fldChar w:fldCharType="begin"/>
        </w:r>
        <w:r w:rsidRPr="006400B9">
          <w:rPr>
            <w:rFonts w:cs="Arial"/>
            <w:webHidden/>
          </w:rPr>
          <w:instrText xml:space="preserve"> PAGEREF _Toc170391722 \h </w:instrText>
        </w:r>
        <w:r w:rsidRPr="006400B9">
          <w:rPr>
            <w:rFonts w:cs="Arial"/>
            <w:webHidden/>
          </w:rPr>
        </w:r>
        <w:r w:rsidRPr="006400B9">
          <w:rPr>
            <w:rFonts w:cs="Arial"/>
            <w:webHidden/>
          </w:rPr>
          <w:fldChar w:fldCharType="separate"/>
        </w:r>
        <w:r w:rsidR="00A0393D">
          <w:rPr>
            <w:rFonts w:cs="Arial"/>
            <w:noProof/>
            <w:webHidden/>
          </w:rPr>
          <w:t>48</w:t>
        </w:r>
        <w:r w:rsidRPr="006400B9">
          <w:rPr>
            <w:rFonts w:cs="Arial"/>
            <w:webHidden/>
          </w:rPr>
          <w:fldChar w:fldCharType="end"/>
        </w:r>
      </w:hyperlink>
    </w:p>
    <w:p w14:paraId="02AC51F2" w14:textId="4AB694F8"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3" w:history="1">
        <w:r w:rsidRPr="006400B9">
          <w:rPr>
            <w:rStyle w:val="Hyperlink"/>
            <w:rFonts w:cs="Arial"/>
          </w:rPr>
          <w:t>Table V. Project Vision</w:t>
        </w:r>
        <w:r w:rsidRPr="006400B9">
          <w:rPr>
            <w:rFonts w:cs="Arial"/>
            <w:webHidden/>
          </w:rPr>
          <w:tab/>
        </w:r>
        <w:r w:rsidRPr="006400B9">
          <w:rPr>
            <w:rFonts w:cs="Arial"/>
            <w:webHidden/>
          </w:rPr>
          <w:fldChar w:fldCharType="begin"/>
        </w:r>
        <w:r w:rsidRPr="006400B9">
          <w:rPr>
            <w:rFonts w:cs="Arial"/>
            <w:webHidden/>
          </w:rPr>
          <w:instrText xml:space="preserve"> PAGEREF _Toc170391723 \h </w:instrText>
        </w:r>
        <w:r w:rsidRPr="006400B9">
          <w:rPr>
            <w:rFonts w:cs="Arial"/>
            <w:webHidden/>
          </w:rPr>
        </w:r>
        <w:r w:rsidRPr="006400B9">
          <w:rPr>
            <w:rFonts w:cs="Arial"/>
            <w:webHidden/>
          </w:rPr>
          <w:fldChar w:fldCharType="separate"/>
        </w:r>
        <w:r w:rsidR="00A0393D">
          <w:rPr>
            <w:rFonts w:cs="Arial"/>
            <w:noProof/>
            <w:webHidden/>
          </w:rPr>
          <w:t>55</w:t>
        </w:r>
        <w:r w:rsidRPr="006400B9">
          <w:rPr>
            <w:rFonts w:cs="Arial"/>
            <w:webHidden/>
          </w:rPr>
          <w:fldChar w:fldCharType="end"/>
        </w:r>
      </w:hyperlink>
    </w:p>
    <w:p w14:paraId="27D05D80" w14:textId="47D3BFDC"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4" w:history="1">
        <w:r w:rsidRPr="006400B9">
          <w:rPr>
            <w:rStyle w:val="Hyperlink"/>
            <w:rFonts w:cs="Arial"/>
          </w:rPr>
          <w:t>Table VI. Product Roadmap</w:t>
        </w:r>
        <w:r w:rsidRPr="006400B9">
          <w:rPr>
            <w:rFonts w:cs="Arial"/>
            <w:webHidden/>
          </w:rPr>
          <w:tab/>
        </w:r>
        <w:r w:rsidRPr="006400B9">
          <w:rPr>
            <w:rFonts w:cs="Arial"/>
            <w:webHidden/>
          </w:rPr>
          <w:fldChar w:fldCharType="begin"/>
        </w:r>
        <w:r w:rsidRPr="006400B9">
          <w:rPr>
            <w:rFonts w:cs="Arial"/>
            <w:webHidden/>
          </w:rPr>
          <w:instrText xml:space="preserve"> PAGEREF _Toc170391724 \h </w:instrText>
        </w:r>
        <w:r w:rsidRPr="006400B9">
          <w:rPr>
            <w:rFonts w:cs="Arial"/>
            <w:webHidden/>
          </w:rPr>
        </w:r>
        <w:r w:rsidRPr="006400B9">
          <w:rPr>
            <w:rFonts w:cs="Arial"/>
            <w:webHidden/>
          </w:rPr>
          <w:fldChar w:fldCharType="separate"/>
        </w:r>
        <w:r w:rsidR="00A0393D">
          <w:rPr>
            <w:rFonts w:cs="Arial"/>
            <w:noProof/>
            <w:webHidden/>
          </w:rPr>
          <w:t>59</w:t>
        </w:r>
        <w:r w:rsidRPr="006400B9">
          <w:rPr>
            <w:rFonts w:cs="Arial"/>
            <w:webHidden/>
          </w:rPr>
          <w:fldChar w:fldCharType="end"/>
        </w:r>
      </w:hyperlink>
    </w:p>
    <w:p w14:paraId="7F9FADE6" w14:textId="037D5E7B" w:rsidR="00AF6537" w:rsidRPr="006400B9" w:rsidRDefault="00AF6537">
      <w:pPr>
        <w:pStyle w:val="TableofFigures"/>
        <w:tabs>
          <w:tab w:val="right" w:leader="dot" w:pos="9350"/>
        </w:tabs>
        <w:rPr>
          <w:rFonts w:cs="Arial"/>
          <w:kern w:val="2"/>
          <w:sz w:val="24"/>
          <w:szCs w:val="24"/>
          <w:lang w:eastAsia="en-PH"/>
          <w14:ligatures w14:val="standardContextual"/>
        </w:rPr>
      </w:pPr>
      <w:hyperlink w:anchor="_Toc170391725" w:history="1">
        <w:r w:rsidRPr="006400B9">
          <w:rPr>
            <w:rStyle w:val="Hyperlink"/>
            <w:rFonts w:cs="Arial"/>
          </w:rPr>
          <w:t>Table VII. Minutes of the Meetings</w:t>
        </w:r>
        <w:r w:rsidRPr="006400B9">
          <w:rPr>
            <w:rFonts w:cs="Arial"/>
            <w:webHidden/>
          </w:rPr>
          <w:tab/>
        </w:r>
        <w:r w:rsidRPr="006400B9">
          <w:rPr>
            <w:rFonts w:cs="Arial"/>
            <w:webHidden/>
          </w:rPr>
          <w:fldChar w:fldCharType="begin"/>
        </w:r>
        <w:r w:rsidRPr="006400B9">
          <w:rPr>
            <w:rFonts w:cs="Arial"/>
            <w:webHidden/>
          </w:rPr>
          <w:instrText xml:space="preserve"> PAGEREF _Toc170391725 \h </w:instrText>
        </w:r>
        <w:r w:rsidRPr="006400B9">
          <w:rPr>
            <w:rFonts w:cs="Arial"/>
            <w:webHidden/>
          </w:rPr>
        </w:r>
        <w:r w:rsidRPr="006400B9">
          <w:rPr>
            <w:rFonts w:cs="Arial"/>
            <w:webHidden/>
          </w:rPr>
          <w:fldChar w:fldCharType="separate"/>
        </w:r>
        <w:r w:rsidR="00A0393D">
          <w:rPr>
            <w:rFonts w:cs="Arial"/>
            <w:noProof/>
            <w:webHidden/>
          </w:rPr>
          <w:t>60</w:t>
        </w:r>
        <w:r w:rsidRPr="006400B9">
          <w:rPr>
            <w:rFonts w:cs="Arial"/>
            <w:webHidden/>
          </w:rPr>
          <w:fldChar w:fldCharType="end"/>
        </w:r>
      </w:hyperlink>
    </w:p>
    <w:p w14:paraId="33E26E04" w14:textId="2BDF3C74" w:rsidR="00F72846" w:rsidRPr="006400B9" w:rsidRDefault="00AF6537" w:rsidP="00B058CD">
      <w:pPr>
        <w:rPr>
          <w:rFonts w:cs="Arial"/>
        </w:rPr>
        <w:sectPr w:rsidR="00F72846" w:rsidRPr="006400B9" w:rsidSect="00A4605A">
          <w:headerReference w:type="default" r:id="rId13"/>
          <w:pgSz w:w="12240" w:h="15840"/>
          <w:pgMar w:top="1440" w:right="1440" w:bottom="1440" w:left="1440" w:header="708" w:footer="708" w:gutter="0"/>
          <w:pgNumType w:fmt="lowerRoman"/>
          <w:cols w:space="708"/>
          <w:docGrid w:linePitch="360"/>
        </w:sectPr>
      </w:pPr>
      <w:r w:rsidRPr="006400B9">
        <w:rPr>
          <w:rFonts w:cs="Arial"/>
        </w:rPr>
        <w:fldChar w:fldCharType="end"/>
      </w:r>
    </w:p>
    <w:p w14:paraId="2AED3EAB" w14:textId="7452FD13" w:rsidR="00033D9A" w:rsidRPr="006400B9" w:rsidRDefault="005E3B8F" w:rsidP="006707B4">
      <w:pPr>
        <w:pStyle w:val="Heading1"/>
        <w:numPr>
          <w:ilvl w:val="0"/>
          <w:numId w:val="2"/>
        </w:numPr>
        <w:ind w:left="567" w:hanging="567"/>
        <w:rPr>
          <w:rFonts w:cs="Arial"/>
        </w:rPr>
      </w:pPr>
      <w:bookmarkStart w:id="4" w:name="_Toc181174081"/>
      <w:r w:rsidRPr="006400B9">
        <w:rPr>
          <w:rFonts w:cs="Arial"/>
        </w:rPr>
        <w:lastRenderedPageBreak/>
        <w:t>Introduction</w:t>
      </w:r>
      <w:bookmarkEnd w:id="4"/>
    </w:p>
    <w:p w14:paraId="26DD98DA" w14:textId="77777777" w:rsidR="00DD555F" w:rsidRPr="006400B9" w:rsidRDefault="00DD555F" w:rsidP="008F54F0">
      <w:pPr>
        <w:jc w:val="both"/>
        <w:rPr>
          <w:rFonts w:cs="Arial"/>
        </w:rPr>
      </w:pPr>
    </w:p>
    <w:p w14:paraId="464702AB" w14:textId="3606B4AF" w:rsidR="00033D9A" w:rsidRPr="006400B9" w:rsidRDefault="2E372BCE" w:rsidP="008F54F0">
      <w:pPr>
        <w:jc w:val="both"/>
        <w:rPr>
          <w:rFonts w:cs="Arial"/>
        </w:rPr>
      </w:pPr>
      <w:r w:rsidRPr="006400B9">
        <w:rPr>
          <w:rFonts w:cs="Arial"/>
        </w:rPr>
        <w:t>Outdated communication methods often leave residents from different barangays in the Philippines struggling to stay informed about local events, services, rules, and announcements, resulting in a lack of awareness and low participation in community activities. Additionally, accessing barangay services can be inconvenient and inefficient, marked by long waits and bureaucratic delays. Communities also encounter difficulties in</w:t>
      </w:r>
      <w:r w:rsidR="007A7A30" w:rsidRPr="006400B9">
        <w:rPr>
          <w:rFonts w:cs="Arial"/>
        </w:rPr>
        <w:t xml:space="preserve"> document requests and </w:t>
      </w:r>
      <w:r w:rsidRPr="006400B9">
        <w:rPr>
          <w:rFonts w:cs="Arial"/>
        </w:rPr>
        <w:t xml:space="preserve">utilizing essential services such as computer and printing amenities, collectively leading to low resident </w:t>
      </w:r>
      <w:r w:rsidR="00323065" w:rsidRPr="006400B9">
        <w:rPr>
          <w:rFonts w:cs="Arial"/>
        </w:rPr>
        <w:t>satisfaction,</w:t>
      </w:r>
      <w:r w:rsidRPr="006400B9">
        <w:rPr>
          <w:rFonts w:cs="Arial"/>
        </w:rPr>
        <w:t xml:space="preserve"> and weakened community spirit.</w:t>
      </w:r>
    </w:p>
    <w:p w14:paraId="0BF54EED" w14:textId="7ACD7DF0" w:rsidR="00033D9A" w:rsidRPr="006400B9" w:rsidRDefault="2E372BCE" w:rsidP="008F54F0">
      <w:pPr>
        <w:jc w:val="both"/>
        <w:rPr>
          <w:rFonts w:cs="Arial"/>
        </w:rPr>
      </w:pPr>
      <w:r w:rsidRPr="006400B9">
        <w:rPr>
          <w:rFonts w:cs="Arial"/>
        </w:rPr>
        <w:t xml:space="preserve">The introduction of a centralized digital platform, such as </w:t>
      </w:r>
      <w:r w:rsidR="002F2E73" w:rsidRPr="006400B9">
        <w:rPr>
          <w:rFonts w:cs="Arial"/>
        </w:rPr>
        <w:t>802-Go</w:t>
      </w:r>
      <w:r w:rsidRPr="006400B9">
        <w:rPr>
          <w:rFonts w:cs="Arial"/>
        </w:rPr>
        <w:t>, aims to revolutionize community engagement and service delivery in various barangays. This initiative intends to modernize communication methods, streamline access to barangay services, and enhance resident satisfaction. Such a portal would facilitate active participation by incorporating features like</w:t>
      </w:r>
      <w:r w:rsidR="00BB15E3" w:rsidRPr="006400B9">
        <w:rPr>
          <w:rFonts w:cs="Arial"/>
        </w:rPr>
        <w:t xml:space="preserve"> </w:t>
      </w:r>
      <w:r w:rsidRPr="006400B9">
        <w:rPr>
          <w:rFonts w:cs="Arial"/>
        </w:rPr>
        <w:t>surveys,</w:t>
      </w:r>
      <w:r w:rsidR="00BB15E3" w:rsidRPr="006400B9">
        <w:rPr>
          <w:rFonts w:cs="Arial"/>
        </w:rPr>
        <w:t xml:space="preserve"> </w:t>
      </w:r>
      <w:r w:rsidR="00751AE6" w:rsidRPr="006400B9">
        <w:rPr>
          <w:rFonts w:cs="Arial"/>
        </w:rPr>
        <w:t xml:space="preserve">community </w:t>
      </w:r>
      <w:r w:rsidR="0052066B" w:rsidRPr="006400B9">
        <w:rPr>
          <w:rFonts w:cs="Arial"/>
        </w:rPr>
        <w:t>feedback</w:t>
      </w:r>
      <w:r w:rsidR="00BB15E3" w:rsidRPr="006400B9">
        <w:rPr>
          <w:rFonts w:cs="Arial"/>
        </w:rPr>
        <w:t xml:space="preserve"> and </w:t>
      </w:r>
      <w:r w:rsidR="006F72B9" w:rsidRPr="006400B9">
        <w:rPr>
          <w:rFonts w:cs="Arial"/>
        </w:rPr>
        <w:t>reports</w:t>
      </w:r>
      <w:r w:rsidRPr="006400B9">
        <w:rPr>
          <w:rFonts w:cs="Arial"/>
        </w:rPr>
        <w:t xml:space="preserve">, thereby strengthening the sense of </w:t>
      </w:r>
      <w:r w:rsidR="00323065" w:rsidRPr="006400B9">
        <w:rPr>
          <w:rFonts w:cs="Arial"/>
        </w:rPr>
        <w:t>community,</w:t>
      </w:r>
      <w:r w:rsidRPr="006400B9">
        <w:rPr>
          <w:rFonts w:cs="Arial"/>
        </w:rPr>
        <w:t xml:space="preserve"> and providing valuable feedback for local authorities. Moreover, promoting technological adoption and digital literacy ensures residents can effectively utilize modern tools and engage with local government services independently.</w:t>
      </w:r>
    </w:p>
    <w:p w14:paraId="1D83B2CC" w14:textId="27CF11F3" w:rsidR="00033D9A" w:rsidRPr="006400B9" w:rsidRDefault="458E4BF9" w:rsidP="008F54F0">
      <w:pPr>
        <w:jc w:val="both"/>
        <w:rPr>
          <w:rFonts w:cs="Arial"/>
        </w:rPr>
      </w:pPr>
      <w:r w:rsidRPr="006400B9">
        <w:rPr>
          <w:rFonts w:cs="Arial"/>
        </w:rPr>
        <w:t xml:space="preserve">Beyond addressing immediate challenges, the </w:t>
      </w:r>
      <w:r w:rsidR="00B31BC2" w:rsidRPr="006400B9">
        <w:rPr>
          <w:rFonts w:cs="Arial"/>
        </w:rPr>
        <w:t>802-Go</w:t>
      </w:r>
      <w:r w:rsidRPr="006400B9">
        <w:rPr>
          <w:rFonts w:cs="Arial"/>
        </w:rPr>
        <w:t xml:space="preserve"> concept aspires to contribute to the long-term development of communities. By improving resource management and utilization, this project ensures better management and access for residents. A well-informed, engaged, and satisfied community is more likely to thrive and support sustainable development efforts. The success of such projects can serve as a model for other barangays, demonstrating the benefits of a centralized digital platform and inspiring similar initiatives elsewhere, ultimately setting a precedent for future digital governance initiatives.</w:t>
      </w:r>
    </w:p>
    <w:p w14:paraId="125DEE60" w14:textId="3E7D02C3" w:rsidR="17507BED" w:rsidRPr="006400B9" w:rsidRDefault="17507BED" w:rsidP="17507BED">
      <w:pPr>
        <w:rPr>
          <w:rFonts w:cs="Arial"/>
        </w:rPr>
      </w:pPr>
    </w:p>
    <w:p w14:paraId="03E051BD" w14:textId="0BEF37C7" w:rsidR="001F41F4" w:rsidRPr="006400B9" w:rsidRDefault="00112074" w:rsidP="006707B4">
      <w:pPr>
        <w:pStyle w:val="Heading2"/>
        <w:numPr>
          <w:ilvl w:val="1"/>
          <w:numId w:val="3"/>
        </w:numPr>
        <w:rPr>
          <w:rFonts w:cs="Arial"/>
        </w:rPr>
      </w:pPr>
      <w:bookmarkStart w:id="5" w:name="_Toc181174082"/>
      <w:r w:rsidRPr="006400B9">
        <w:rPr>
          <w:rFonts w:cs="Arial"/>
        </w:rPr>
        <w:t>Project Context</w:t>
      </w:r>
      <w:bookmarkEnd w:id="5"/>
    </w:p>
    <w:p w14:paraId="3D3165FE" w14:textId="77777777" w:rsidR="00DD555F" w:rsidRPr="006400B9" w:rsidRDefault="00DD555F" w:rsidP="002D4B8E">
      <w:pPr>
        <w:jc w:val="both"/>
        <w:rPr>
          <w:rFonts w:cs="Arial"/>
        </w:rPr>
      </w:pPr>
    </w:p>
    <w:p w14:paraId="341B2FF5" w14:textId="58AE6A1A" w:rsidR="0075771E" w:rsidRPr="006400B9" w:rsidRDefault="002D4B8E" w:rsidP="00F815B8">
      <w:pPr>
        <w:jc w:val="both"/>
        <w:rPr>
          <w:rFonts w:cs="Arial"/>
        </w:rPr>
      </w:pPr>
      <w:r w:rsidRPr="006400B9">
        <w:rPr>
          <w:rFonts w:cs="Arial"/>
        </w:rPr>
        <w:t xml:space="preserve">Barangay </w:t>
      </w:r>
      <w:r w:rsidR="006C12A7" w:rsidRPr="006400B9">
        <w:rPr>
          <w:rFonts w:cs="Arial"/>
        </w:rPr>
        <w:t>802</w:t>
      </w:r>
      <w:r w:rsidRPr="006400B9">
        <w:rPr>
          <w:rFonts w:cs="Arial"/>
        </w:rPr>
        <w:t xml:space="preserve"> in </w:t>
      </w:r>
      <w:r w:rsidR="006C12A7" w:rsidRPr="006400B9">
        <w:rPr>
          <w:rFonts w:cs="Arial"/>
        </w:rPr>
        <w:t>Santa Ana</w:t>
      </w:r>
      <w:r w:rsidRPr="006400B9">
        <w:rPr>
          <w:rFonts w:cs="Arial"/>
        </w:rPr>
        <w:t xml:space="preserve">, Manila City, is a vibrant community facing challenges that hinder its growth and engagement. Outdated communication methods make it difficult for residents to stay informed about local events, services, rules, and announcements, leading to low participation in community activities. Accessing government services is often inconvenient and inefficient due to long waits and bureaucratic delays. Additionally, </w:t>
      </w:r>
      <w:r w:rsidR="0058271E" w:rsidRPr="006400B9">
        <w:rPr>
          <w:rFonts w:cs="Arial"/>
        </w:rPr>
        <w:t>requesting documents</w:t>
      </w:r>
      <w:r w:rsidRPr="006400B9">
        <w:rPr>
          <w:rFonts w:cs="Arial"/>
        </w:rPr>
        <w:t xml:space="preserve"> and utilizing services such as computer and printing amenities are cumbersome and poorly managed, diminishing residents' satisfaction with local government services.</w:t>
      </w:r>
    </w:p>
    <w:p w14:paraId="120B954F" w14:textId="5345641F" w:rsidR="0075771E" w:rsidRPr="006400B9" w:rsidRDefault="1541BE69" w:rsidP="00F815B8">
      <w:pPr>
        <w:jc w:val="both"/>
        <w:rPr>
          <w:rFonts w:cs="Arial"/>
        </w:rPr>
      </w:pPr>
      <w:r w:rsidRPr="006400B9">
        <w:rPr>
          <w:rFonts w:cs="Arial"/>
        </w:rPr>
        <w:t>To address these issues, the team proposed the development of a Barangay Portal</w:t>
      </w:r>
      <w:r w:rsidR="75C1ABF9" w:rsidRPr="006400B9">
        <w:rPr>
          <w:rFonts w:cs="Arial"/>
        </w:rPr>
        <w:t>, named 8</w:t>
      </w:r>
      <w:r w:rsidR="0058271E" w:rsidRPr="006400B9">
        <w:rPr>
          <w:rFonts w:cs="Arial"/>
        </w:rPr>
        <w:t>02-Go</w:t>
      </w:r>
      <w:r w:rsidRPr="006400B9">
        <w:rPr>
          <w:rFonts w:cs="Arial"/>
        </w:rPr>
        <w:t xml:space="preserve">—a one-stop website designed to transform how residents access information, services, and participate in local initiatives. This project aims to create a centralized digital platform to streamline communication, enhance service delivery, and foster greater community engagement. With the support of the Barangay Council and the Sangguniang Kabataan (SK), and under the guidance of SK Chairman </w:t>
      </w:r>
      <w:r w:rsidR="006A2C05" w:rsidRPr="006400B9">
        <w:rPr>
          <w:rFonts w:cs="Arial"/>
        </w:rPr>
        <w:t>Ms. Samantha Marie Eusebio</w:t>
      </w:r>
      <w:r w:rsidRPr="006400B9">
        <w:rPr>
          <w:rFonts w:cs="Arial"/>
        </w:rPr>
        <w:t>, we aim to empower residents, ensuring they are well-informed, efficiently served, and actively involved in their community's development.</w:t>
      </w:r>
    </w:p>
    <w:p w14:paraId="747EA61C" w14:textId="07304507" w:rsidR="00880714" w:rsidRPr="006400B9" w:rsidRDefault="002D4B8E" w:rsidP="00F815B8">
      <w:pPr>
        <w:jc w:val="both"/>
        <w:rPr>
          <w:rFonts w:cs="Arial"/>
        </w:rPr>
      </w:pPr>
      <w:r w:rsidRPr="006400B9">
        <w:rPr>
          <w:rFonts w:cs="Arial"/>
        </w:rPr>
        <w:lastRenderedPageBreak/>
        <w:t xml:space="preserve">The Barangay Portal project seeks to address current challenges and pave the way for a more connected and cohesive community, transforming Barangay </w:t>
      </w:r>
      <w:r w:rsidR="006A2C05" w:rsidRPr="006400B9">
        <w:rPr>
          <w:rFonts w:cs="Arial"/>
        </w:rPr>
        <w:t>802</w:t>
      </w:r>
      <w:r w:rsidRPr="006400B9">
        <w:rPr>
          <w:rFonts w:cs="Arial"/>
        </w:rPr>
        <w:t xml:space="preserve"> into a model of modern community governance and participation</w:t>
      </w:r>
      <w:r w:rsidR="00BA40B8" w:rsidRPr="006400B9">
        <w:rPr>
          <w:rFonts w:cs="Arial"/>
        </w:rPr>
        <w:t>.</w:t>
      </w:r>
    </w:p>
    <w:p w14:paraId="7FE8F1D7" w14:textId="2BDDC49C" w:rsidR="00D8753D" w:rsidRPr="006400B9" w:rsidRDefault="00D8753D" w:rsidP="00D8753D">
      <w:pPr>
        <w:rPr>
          <w:rFonts w:cs="Arial"/>
        </w:rPr>
      </w:pPr>
    </w:p>
    <w:p w14:paraId="10767808" w14:textId="62ED9A78" w:rsidR="00D13815" w:rsidRPr="006400B9" w:rsidRDefault="00D13815" w:rsidP="006707B4">
      <w:pPr>
        <w:pStyle w:val="Heading2"/>
        <w:numPr>
          <w:ilvl w:val="1"/>
          <w:numId w:val="3"/>
        </w:numPr>
        <w:rPr>
          <w:rFonts w:cs="Arial"/>
        </w:rPr>
      </w:pPr>
      <w:bookmarkStart w:id="6" w:name="_Toc181174083"/>
      <w:r w:rsidRPr="006400B9">
        <w:rPr>
          <w:rFonts w:cs="Arial"/>
        </w:rPr>
        <w:t>Statement of the Problem</w:t>
      </w:r>
      <w:bookmarkEnd w:id="6"/>
    </w:p>
    <w:p w14:paraId="13C6E79F" w14:textId="77777777" w:rsidR="0075771E" w:rsidRPr="006400B9" w:rsidRDefault="0075771E" w:rsidP="002D4B8E">
      <w:pPr>
        <w:jc w:val="both"/>
        <w:rPr>
          <w:rFonts w:cs="Arial"/>
        </w:rPr>
      </w:pPr>
    </w:p>
    <w:p w14:paraId="6D55B3EB" w14:textId="7E0EC3B4" w:rsidR="006E51BC" w:rsidRPr="006400B9" w:rsidRDefault="006E51BC" w:rsidP="006E51BC">
      <w:pPr>
        <w:jc w:val="both"/>
        <w:rPr>
          <w:rFonts w:cs="Arial"/>
        </w:rPr>
      </w:pPr>
      <w:r w:rsidRPr="006400B9">
        <w:rPr>
          <w:rFonts w:cs="Arial"/>
        </w:rPr>
        <w:t xml:space="preserve">Barangay </w:t>
      </w:r>
      <w:r w:rsidR="006A2C05" w:rsidRPr="006400B9">
        <w:rPr>
          <w:rFonts w:cs="Arial"/>
        </w:rPr>
        <w:t>802</w:t>
      </w:r>
      <w:r w:rsidRPr="006400B9">
        <w:rPr>
          <w:rFonts w:cs="Arial"/>
        </w:rPr>
        <w:t xml:space="preserve"> in </w:t>
      </w:r>
      <w:r w:rsidR="00862F45" w:rsidRPr="006400B9">
        <w:rPr>
          <w:rFonts w:cs="Arial"/>
        </w:rPr>
        <w:t>Santa Ana</w:t>
      </w:r>
      <w:r w:rsidRPr="006400B9">
        <w:rPr>
          <w:rFonts w:cs="Arial"/>
        </w:rPr>
        <w:t>, Manila City, faces several challenges that hinder its development:</w:t>
      </w:r>
    </w:p>
    <w:p w14:paraId="0BE42F97" w14:textId="4489FAE7" w:rsidR="006E51BC" w:rsidRPr="006400B9" w:rsidRDefault="006E51BC" w:rsidP="006707B4">
      <w:pPr>
        <w:numPr>
          <w:ilvl w:val="0"/>
          <w:numId w:val="41"/>
        </w:numPr>
        <w:jc w:val="both"/>
        <w:rPr>
          <w:rFonts w:cs="Arial"/>
        </w:rPr>
      </w:pPr>
      <w:r w:rsidRPr="006400B9">
        <w:rPr>
          <w:rFonts w:cs="Arial"/>
          <w:b/>
          <w:bCs/>
        </w:rPr>
        <w:t>Outdated and Inefficient Record-Keepin</w:t>
      </w:r>
      <w:r w:rsidR="00A4260D" w:rsidRPr="006400B9">
        <w:rPr>
          <w:rFonts w:cs="Arial"/>
          <w:b/>
          <w:bCs/>
        </w:rPr>
        <w:t>g.</w:t>
      </w:r>
      <w:r w:rsidRPr="006400B9">
        <w:rPr>
          <w:rFonts w:cs="Arial"/>
        </w:rPr>
        <w:t xml:space="preserve"> The barangay relies on manual data maintenance using MS Excel, leading to errors, inefficiencies, and complications in data retrieval and management.</w:t>
      </w:r>
    </w:p>
    <w:p w14:paraId="4C027904" w14:textId="1776D4A4" w:rsidR="006E51BC" w:rsidRPr="006400B9" w:rsidRDefault="006E51BC" w:rsidP="006707B4">
      <w:pPr>
        <w:numPr>
          <w:ilvl w:val="0"/>
          <w:numId w:val="41"/>
        </w:numPr>
        <w:jc w:val="both"/>
        <w:rPr>
          <w:rFonts w:cs="Arial"/>
        </w:rPr>
      </w:pPr>
      <w:r w:rsidRPr="006400B9">
        <w:rPr>
          <w:rFonts w:cs="Arial"/>
          <w:b/>
          <w:bCs/>
        </w:rPr>
        <w:t>Inefficient Access and Provision of Barangay Services</w:t>
      </w:r>
      <w:r w:rsidR="00A4260D" w:rsidRPr="006400B9">
        <w:rPr>
          <w:rFonts w:cs="Arial"/>
          <w:b/>
          <w:bCs/>
        </w:rPr>
        <w:t>.</w:t>
      </w:r>
      <w:r w:rsidRPr="006400B9">
        <w:rPr>
          <w:rFonts w:cs="Arial"/>
        </w:rPr>
        <w:t xml:space="preserve"> The current system creates difficulties for barangay officials in efficiently providing services, resulting in prolonged waits, bureaucratic delays, and underutilization of resources.</w:t>
      </w:r>
    </w:p>
    <w:p w14:paraId="15E95B08" w14:textId="43F21420" w:rsidR="00760612" w:rsidRPr="006400B9" w:rsidRDefault="00760612" w:rsidP="006707B4">
      <w:pPr>
        <w:numPr>
          <w:ilvl w:val="0"/>
          <w:numId w:val="41"/>
        </w:numPr>
        <w:jc w:val="both"/>
        <w:rPr>
          <w:rFonts w:cs="Arial"/>
        </w:rPr>
      </w:pPr>
      <w:r w:rsidRPr="006400B9">
        <w:rPr>
          <w:rFonts w:cs="Arial"/>
          <w:b/>
          <w:bCs/>
        </w:rPr>
        <w:t>Outdated</w:t>
      </w:r>
      <w:r w:rsidR="00FF088C" w:rsidRPr="006400B9">
        <w:rPr>
          <w:rFonts w:cs="Arial"/>
          <w:b/>
          <w:bCs/>
        </w:rPr>
        <w:t xml:space="preserve"> and Limited</w:t>
      </w:r>
      <w:r w:rsidRPr="006400B9">
        <w:rPr>
          <w:rFonts w:cs="Arial"/>
          <w:b/>
          <w:bCs/>
        </w:rPr>
        <w:t xml:space="preserve"> Communication Methods</w:t>
      </w:r>
      <w:r w:rsidR="00947524" w:rsidRPr="006400B9">
        <w:rPr>
          <w:rFonts w:cs="Arial"/>
          <w:b/>
          <w:bCs/>
        </w:rPr>
        <w:t>.</w:t>
      </w:r>
      <w:r w:rsidRPr="006400B9">
        <w:rPr>
          <w:rFonts w:cs="Arial"/>
        </w:rPr>
        <w:t xml:space="preserve"> The barangay </w:t>
      </w:r>
      <w:r w:rsidR="006E51BC" w:rsidRPr="006400B9">
        <w:rPr>
          <w:rFonts w:cs="Arial"/>
        </w:rPr>
        <w:t>uses</w:t>
      </w:r>
      <w:r w:rsidRPr="006400B9">
        <w:rPr>
          <w:rFonts w:cs="Arial"/>
        </w:rPr>
        <w:t xml:space="preserve"> outdated communication channels, hindering effective dissemination of information to residents.</w:t>
      </w:r>
    </w:p>
    <w:p w14:paraId="34560DCF" w14:textId="464E228A" w:rsidR="00760612" w:rsidRPr="006400B9" w:rsidRDefault="00760612" w:rsidP="006707B4">
      <w:pPr>
        <w:pStyle w:val="ListParagraph"/>
        <w:numPr>
          <w:ilvl w:val="0"/>
          <w:numId w:val="41"/>
        </w:numPr>
        <w:rPr>
          <w:rFonts w:cs="Arial"/>
        </w:rPr>
      </w:pPr>
      <w:r w:rsidRPr="006400B9">
        <w:rPr>
          <w:rFonts w:cs="Arial"/>
          <w:b/>
          <w:bCs/>
        </w:rPr>
        <w:t>Lack of Engagement with Residents</w:t>
      </w:r>
      <w:r w:rsidR="00947524" w:rsidRPr="006400B9">
        <w:rPr>
          <w:rFonts w:cs="Arial"/>
          <w:b/>
          <w:bCs/>
        </w:rPr>
        <w:t>.</w:t>
      </w:r>
      <w:r w:rsidRPr="006400B9">
        <w:rPr>
          <w:rFonts w:cs="Arial"/>
        </w:rPr>
        <w:t xml:space="preserve"> </w:t>
      </w:r>
      <w:r w:rsidR="00A4260D" w:rsidRPr="006400B9">
        <w:rPr>
          <w:rFonts w:cs="Arial"/>
        </w:rPr>
        <w:t>The barangay experiences a lack of engagement between officials and residents, which impacts community involvement and communication effectiveness</w:t>
      </w:r>
      <w:r w:rsidRPr="006400B9">
        <w:rPr>
          <w:rFonts w:cs="Arial"/>
        </w:rPr>
        <w:t>.</w:t>
      </w:r>
    </w:p>
    <w:p w14:paraId="65056D8A" w14:textId="796FE0AD" w:rsidR="0039058F" w:rsidRPr="006400B9" w:rsidRDefault="0039058F" w:rsidP="00760612">
      <w:pPr>
        <w:jc w:val="both"/>
        <w:rPr>
          <w:rFonts w:cs="Arial"/>
          <w:b/>
          <w:bCs/>
        </w:rPr>
      </w:pPr>
    </w:p>
    <w:p w14:paraId="4B9FD141" w14:textId="0E88EDAC" w:rsidR="00157BF5" w:rsidRPr="006400B9" w:rsidRDefault="00112074" w:rsidP="006707B4">
      <w:pPr>
        <w:pStyle w:val="Heading2"/>
        <w:numPr>
          <w:ilvl w:val="1"/>
          <w:numId w:val="3"/>
        </w:numPr>
        <w:rPr>
          <w:rFonts w:cs="Arial"/>
        </w:rPr>
      </w:pPr>
      <w:bookmarkStart w:id="7" w:name="_Toc181174084"/>
      <w:r w:rsidRPr="006400B9">
        <w:rPr>
          <w:rFonts w:cs="Arial"/>
        </w:rPr>
        <w:t>Objectives</w:t>
      </w:r>
      <w:bookmarkEnd w:id="7"/>
    </w:p>
    <w:p w14:paraId="07F8D009" w14:textId="77777777" w:rsidR="0075771E" w:rsidRPr="006400B9" w:rsidRDefault="0075771E" w:rsidP="009C7ECD">
      <w:pPr>
        <w:rPr>
          <w:rFonts w:cs="Arial"/>
        </w:rPr>
      </w:pPr>
    </w:p>
    <w:p w14:paraId="218222C3" w14:textId="2CCA3358" w:rsidR="00873BEF" w:rsidRPr="006400B9" w:rsidRDefault="00873BEF" w:rsidP="00873BEF">
      <w:pPr>
        <w:rPr>
          <w:rFonts w:cs="Arial"/>
        </w:rPr>
      </w:pPr>
      <w:r w:rsidRPr="006400B9">
        <w:rPr>
          <w:rFonts w:cs="Arial"/>
        </w:rPr>
        <w:t>The Barangay Portal project aims to develop a centralized Barangay Management System for Barangay 8</w:t>
      </w:r>
      <w:r w:rsidR="00D91DC8" w:rsidRPr="006400B9">
        <w:rPr>
          <w:rFonts w:cs="Arial"/>
        </w:rPr>
        <w:t>02</w:t>
      </w:r>
      <w:r w:rsidRPr="006400B9">
        <w:rPr>
          <w:rFonts w:cs="Arial"/>
        </w:rPr>
        <w:t xml:space="preserve">, </w:t>
      </w:r>
      <w:r w:rsidR="00D91DC8" w:rsidRPr="006400B9">
        <w:rPr>
          <w:rFonts w:cs="Arial"/>
        </w:rPr>
        <w:t>Santa Ana</w:t>
      </w:r>
      <w:r w:rsidRPr="006400B9">
        <w:rPr>
          <w:rFonts w:cs="Arial"/>
        </w:rPr>
        <w:t>, Manila City, integrating various solutions to streamline operations and improve service delivery. Specific objectives include:</w:t>
      </w:r>
    </w:p>
    <w:p w14:paraId="74E9E8D7" w14:textId="576D082D" w:rsidR="00873BEF" w:rsidRPr="006400B9" w:rsidRDefault="00873BEF" w:rsidP="006707B4">
      <w:pPr>
        <w:numPr>
          <w:ilvl w:val="0"/>
          <w:numId w:val="42"/>
        </w:numPr>
        <w:rPr>
          <w:rFonts w:cs="Arial"/>
        </w:rPr>
      </w:pPr>
      <w:r w:rsidRPr="006400B9">
        <w:rPr>
          <w:rFonts w:cs="Arial"/>
          <w:b/>
          <w:bCs/>
        </w:rPr>
        <w:t>Transition to a Digital Record-Keeping System.</w:t>
      </w:r>
      <w:r w:rsidRPr="006400B9">
        <w:rPr>
          <w:rFonts w:cs="Arial"/>
        </w:rPr>
        <w:t xml:space="preserve"> Improve efficiency, accuracy, and reliability in record-keeping by transitioning from manual data maintenance to a digital system.</w:t>
      </w:r>
    </w:p>
    <w:p w14:paraId="45D07C58" w14:textId="04931362" w:rsidR="00873BEF" w:rsidRPr="006400B9" w:rsidRDefault="00873BEF" w:rsidP="006707B4">
      <w:pPr>
        <w:numPr>
          <w:ilvl w:val="0"/>
          <w:numId w:val="42"/>
        </w:numPr>
        <w:rPr>
          <w:rFonts w:cs="Arial"/>
        </w:rPr>
      </w:pPr>
      <w:r w:rsidRPr="006400B9">
        <w:rPr>
          <w:rFonts w:cs="Arial"/>
          <w:b/>
          <w:bCs/>
        </w:rPr>
        <w:t>Develop an Efficient Barangay Services.</w:t>
      </w:r>
      <w:r w:rsidRPr="006400B9">
        <w:rPr>
          <w:rFonts w:cs="Arial"/>
        </w:rPr>
        <w:t xml:space="preserve"> Enhance the management and utilization of barangay </w:t>
      </w:r>
      <w:r w:rsidR="00D91DC8" w:rsidRPr="006400B9">
        <w:rPr>
          <w:rFonts w:cs="Arial"/>
        </w:rPr>
        <w:t>services</w:t>
      </w:r>
      <w:r w:rsidRPr="006400B9">
        <w:rPr>
          <w:rFonts w:cs="Arial"/>
        </w:rPr>
        <w:t xml:space="preserve"> through a centralized system to reduce waits and bureaucratic delays.</w:t>
      </w:r>
    </w:p>
    <w:p w14:paraId="11319801" w14:textId="5B2EE163" w:rsidR="00873BEF" w:rsidRPr="006400B9" w:rsidRDefault="00873BEF" w:rsidP="006707B4">
      <w:pPr>
        <w:numPr>
          <w:ilvl w:val="0"/>
          <w:numId w:val="42"/>
        </w:numPr>
        <w:rPr>
          <w:rFonts w:cs="Arial"/>
        </w:rPr>
      </w:pPr>
      <w:r w:rsidRPr="006400B9">
        <w:rPr>
          <w:rFonts w:cs="Arial"/>
          <w:b/>
          <w:bCs/>
        </w:rPr>
        <w:t>Create a Centralized Information Hub.</w:t>
      </w:r>
      <w:r w:rsidRPr="006400B9">
        <w:rPr>
          <w:rFonts w:cs="Arial"/>
        </w:rPr>
        <w:t xml:space="preserve"> Modernize communication by ensuring residents receive timely updates about community events, services, rules, and announcements through the digital platform.</w:t>
      </w:r>
    </w:p>
    <w:p w14:paraId="5CC31070" w14:textId="575BDDDE" w:rsidR="00873BEF" w:rsidRPr="006400B9" w:rsidRDefault="00873BEF" w:rsidP="006707B4">
      <w:pPr>
        <w:numPr>
          <w:ilvl w:val="0"/>
          <w:numId w:val="42"/>
        </w:numPr>
        <w:rPr>
          <w:rFonts w:cs="Arial"/>
        </w:rPr>
      </w:pPr>
      <w:r w:rsidRPr="006400B9">
        <w:rPr>
          <w:rFonts w:cs="Arial"/>
          <w:b/>
          <w:bCs/>
        </w:rPr>
        <w:t>Enhance Community Engagement Tools.</w:t>
      </w:r>
      <w:r w:rsidRPr="006400B9">
        <w:rPr>
          <w:rFonts w:cs="Arial"/>
        </w:rPr>
        <w:t xml:space="preserve"> Encourage active resident participation in community affairs by incorporating features like surveys, </w:t>
      </w:r>
      <w:r w:rsidR="00BB1CE6" w:rsidRPr="006400B9">
        <w:rPr>
          <w:rFonts w:cs="Arial"/>
        </w:rPr>
        <w:t>community feedback</w:t>
      </w:r>
      <w:r w:rsidR="0092139C" w:rsidRPr="006400B9">
        <w:rPr>
          <w:rFonts w:cs="Arial"/>
        </w:rPr>
        <w:t xml:space="preserve"> and reports</w:t>
      </w:r>
      <w:r w:rsidRPr="006400B9">
        <w:rPr>
          <w:rFonts w:cs="Arial"/>
        </w:rPr>
        <w:t>.</w:t>
      </w:r>
    </w:p>
    <w:p w14:paraId="79DD128C" w14:textId="34918C6C" w:rsidR="00157BF5" w:rsidRPr="006400B9" w:rsidRDefault="00157BF5" w:rsidP="00157BF5">
      <w:pPr>
        <w:rPr>
          <w:rFonts w:cs="Arial"/>
          <w:b/>
        </w:rPr>
      </w:pPr>
    </w:p>
    <w:p w14:paraId="0468B10D" w14:textId="77777777" w:rsidR="00B1257C" w:rsidRPr="006400B9" w:rsidRDefault="00B1257C" w:rsidP="00157BF5">
      <w:pPr>
        <w:rPr>
          <w:rFonts w:cs="Arial"/>
        </w:rPr>
      </w:pPr>
    </w:p>
    <w:p w14:paraId="5F240CE7" w14:textId="664D6C0E" w:rsidR="00DD555F" w:rsidRPr="006400B9" w:rsidRDefault="00EF30E6" w:rsidP="006707B4">
      <w:pPr>
        <w:pStyle w:val="Heading2"/>
        <w:numPr>
          <w:ilvl w:val="1"/>
          <w:numId w:val="3"/>
        </w:numPr>
        <w:rPr>
          <w:rFonts w:cs="Arial"/>
        </w:rPr>
      </w:pPr>
      <w:bookmarkStart w:id="8" w:name="_Toc181174085"/>
      <w:r w:rsidRPr="006400B9">
        <w:rPr>
          <w:rFonts w:cs="Arial"/>
        </w:rPr>
        <w:t>Significance of the Project</w:t>
      </w:r>
      <w:bookmarkEnd w:id="8"/>
    </w:p>
    <w:p w14:paraId="6A873492" w14:textId="65069C15" w:rsidR="5DFEB012" w:rsidRPr="006400B9" w:rsidRDefault="5DFEB012" w:rsidP="5DFEB012">
      <w:pPr>
        <w:ind w:left="720"/>
        <w:jc w:val="both"/>
        <w:rPr>
          <w:rFonts w:cs="Arial"/>
        </w:rPr>
      </w:pPr>
    </w:p>
    <w:p w14:paraId="49FD7A4B" w14:textId="77F7862B" w:rsidR="00C32CB8" w:rsidRPr="006400B9" w:rsidRDefault="54DBCD99" w:rsidP="00536E94">
      <w:pPr>
        <w:jc w:val="both"/>
        <w:rPr>
          <w:rFonts w:cs="Arial"/>
        </w:rPr>
      </w:pPr>
      <w:r w:rsidRPr="006400B9">
        <w:rPr>
          <w:rFonts w:cs="Arial"/>
        </w:rPr>
        <w:t>The Barangay Portal project is a pivotal initiative designed to enhance community engagement, streamline service delivery, and promote sustainable development within Barangay 8</w:t>
      </w:r>
      <w:r w:rsidR="00BB1CE6" w:rsidRPr="006400B9">
        <w:rPr>
          <w:rFonts w:cs="Arial"/>
        </w:rPr>
        <w:t>02</w:t>
      </w:r>
      <w:r w:rsidRPr="006400B9">
        <w:rPr>
          <w:rFonts w:cs="Arial"/>
        </w:rPr>
        <w:t xml:space="preserve">, </w:t>
      </w:r>
      <w:r w:rsidR="00BB1CE6" w:rsidRPr="006400B9">
        <w:rPr>
          <w:rFonts w:cs="Arial"/>
        </w:rPr>
        <w:t>Santa Ana</w:t>
      </w:r>
      <w:r w:rsidRPr="006400B9">
        <w:rPr>
          <w:rFonts w:cs="Arial"/>
        </w:rPr>
        <w:t>, Manila City. The significance of this project is underscored by its comprehensive approach to addressing the needs of various customer segments, including residents, businesses, community organizations, and barangay officials.</w:t>
      </w:r>
    </w:p>
    <w:p w14:paraId="276ACFD2" w14:textId="45C5F52C" w:rsidR="0007666B" w:rsidRPr="006400B9" w:rsidRDefault="0007666B" w:rsidP="00536E94">
      <w:pPr>
        <w:pStyle w:val="ListParagraph"/>
        <w:numPr>
          <w:ilvl w:val="0"/>
          <w:numId w:val="1"/>
        </w:numPr>
        <w:ind w:left="426"/>
        <w:jc w:val="both"/>
        <w:rPr>
          <w:rFonts w:cs="Arial"/>
        </w:rPr>
      </w:pPr>
      <w:r w:rsidRPr="006400B9">
        <w:rPr>
          <w:rFonts w:cs="Arial"/>
          <w:b/>
          <w:bCs/>
        </w:rPr>
        <w:t>Barangay Officials and Staff.</w:t>
      </w:r>
      <w:r w:rsidRPr="006400B9">
        <w:rPr>
          <w:rFonts w:cs="Arial"/>
        </w:rPr>
        <w:t xml:space="preserve"> For barangay officials, employees, and staff members, the Barangay Portal offers a powerful tool for managing administrative tasks and improving communication with residents. The digital platform streamlines service delivery, reducing administrative burdens and improving efficiency. By providing a user-friendly interface for processing </w:t>
      </w:r>
      <w:r w:rsidR="00D530B1" w:rsidRPr="006400B9">
        <w:rPr>
          <w:rFonts w:cs="Arial"/>
        </w:rPr>
        <w:t>documents,</w:t>
      </w:r>
      <w:r w:rsidRPr="006400B9">
        <w:rPr>
          <w:rFonts w:cs="Arial"/>
        </w:rPr>
        <w:t xml:space="preserve"> the portal enhances the operational efficiency of the barangay government. This efficiency translates to faster service delivery and increased resident satisfaction.</w:t>
      </w:r>
    </w:p>
    <w:p w14:paraId="762745E2" w14:textId="1968B566" w:rsidR="54DBCD99" w:rsidRPr="006400B9" w:rsidRDefault="54DBCD99" w:rsidP="00536E94">
      <w:pPr>
        <w:pStyle w:val="ListParagraph"/>
        <w:numPr>
          <w:ilvl w:val="0"/>
          <w:numId w:val="1"/>
        </w:numPr>
        <w:ind w:left="426"/>
        <w:jc w:val="both"/>
        <w:rPr>
          <w:rFonts w:cs="Arial"/>
        </w:rPr>
      </w:pPr>
      <w:r w:rsidRPr="006400B9">
        <w:rPr>
          <w:rFonts w:cs="Arial"/>
          <w:b/>
          <w:bCs/>
        </w:rPr>
        <w:t>Residents of the Barangay</w:t>
      </w:r>
      <w:r w:rsidRPr="006400B9">
        <w:rPr>
          <w:rFonts w:cs="Arial"/>
        </w:rPr>
        <w:t xml:space="preserve">. The primary beneficiaries of the Barangay Portal are the residents of Barangay </w:t>
      </w:r>
      <w:r w:rsidR="003860BD" w:rsidRPr="006400B9">
        <w:rPr>
          <w:rFonts w:cs="Arial"/>
        </w:rPr>
        <w:t>802</w:t>
      </w:r>
      <w:r w:rsidRPr="006400B9">
        <w:rPr>
          <w:rFonts w:cs="Arial"/>
        </w:rPr>
        <w:t xml:space="preserve">. This project provides a centralized digital platform that significantly improves access to community information and government services. Residents will benefit from timely updates on local events, rules, and announcements, which fosters a more informed and engaged community. Additionally, the portal's interactive features, such as </w:t>
      </w:r>
      <w:r w:rsidR="00462049" w:rsidRPr="006400B9">
        <w:rPr>
          <w:rFonts w:cs="Arial"/>
        </w:rPr>
        <w:t>surveys</w:t>
      </w:r>
      <w:r w:rsidR="001B249A" w:rsidRPr="006400B9">
        <w:rPr>
          <w:rFonts w:cs="Arial"/>
        </w:rPr>
        <w:t>, community feedback and reports</w:t>
      </w:r>
      <w:r w:rsidRPr="006400B9">
        <w:rPr>
          <w:rFonts w:cs="Arial"/>
        </w:rPr>
        <w:t>, encourage active participation and feedback, enhancing the overall sense of community and involvement in local governance.</w:t>
      </w:r>
    </w:p>
    <w:p w14:paraId="51C67908" w14:textId="23F76359" w:rsidR="54DBCD99" w:rsidRPr="006400B9" w:rsidRDefault="54DBCD99" w:rsidP="00536E94">
      <w:pPr>
        <w:pStyle w:val="ListParagraph"/>
        <w:numPr>
          <w:ilvl w:val="0"/>
          <w:numId w:val="1"/>
        </w:numPr>
        <w:ind w:left="426"/>
        <w:jc w:val="both"/>
        <w:rPr>
          <w:rFonts w:cs="Arial"/>
        </w:rPr>
      </w:pPr>
      <w:r w:rsidRPr="006400B9">
        <w:rPr>
          <w:rFonts w:cs="Arial"/>
          <w:b/>
          <w:bCs/>
        </w:rPr>
        <w:t>Businesses and Entrepreneurs.</w:t>
      </w:r>
      <w:r w:rsidRPr="006400B9">
        <w:rPr>
          <w:rFonts w:cs="Arial"/>
        </w:rPr>
        <w:t xml:space="preserve"> Local businesses, entrepreneurs, and startups operating within Barangay </w:t>
      </w:r>
      <w:r w:rsidR="00462049" w:rsidRPr="006400B9">
        <w:rPr>
          <w:rFonts w:cs="Arial"/>
        </w:rPr>
        <w:t>802</w:t>
      </w:r>
      <w:r w:rsidRPr="006400B9">
        <w:rPr>
          <w:rFonts w:cs="Arial"/>
        </w:rPr>
        <w:t xml:space="preserve"> will find the Barangay Portal indispensable for accessing vital information on business permits, licenses, and regulations. By simplifying these bureaucratic processes through an online platform, the project supports economic development and fosters a business-friendly environment. Entrepreneurs can efficiently navigate administrative requirements, allowing them to focus on growing their businesses and contributing to the local economy.</w:t>
      </w:r>
    </w:p>
    <w:p w14:paraId="77E49B17" w14:textId="15E9627D" w:rsidR="00AB0B47" w:rsidRPr="006400B9" w:rsidRDefault="54DBCD99" w:rsidP="00AB0B47">
      <w:pPr>
        <w:pStyle w:val="ListParagraph"/>
        <w:numPr>
          <w:ilvl w:val="0"/>
          <w:numId w:val="1"/>
        </w:numPr>
        <w:ind w:left="426"/>
        <w:jc w:val="both"/>
        <w:rPr>
          <w:rFonts w:cs="Arial"/>
        </w:rPr>
      </w:pPr>
      <w:r w:rsidRPr="006400B9">
        <w:rPr>
          <w:rFonts w:cs="Arial"/>
          <w:b/>
          <w:bCs/>
        </w:rPr>
        <w:t>Community Organizations and NGOs.</w:t>
      </w:r>
      <w:r w:rsidRPr="006400B9">
        <w:rPr>
          <w:rFonts w:cs="Arial"/>
        </w:rPr>
        <w:t xml:space="preserve"> Non-governmental organizations (NGOs), community groups, and civic organizations are crucial stakeholders in the Barangay Portal project. These entities can use the portal to disseminate information, coordinate activities, and collaborate on community projects. The centralized platform facilitates better communication and partnership among various organizations, enhancing their ability to serve the community effectively. This collaboration can lead to more cohesive and impactful community development initiatives.</w:t>
      </w:r>
    </w:p>
    <w:p w14:paraId="4C32D6C2" w14:textId="7902A1BC" w:rsidR="0714CA2E" w:rsidRPr="006400B9" w:rsidRDefault="0714CA2E" w:rsidP="0714CA2E">
      <w:pPr>
        <w:pStyle w:val="ListParagraph"/>
        <w:rPr>
          <w:rFonts w:cs="Arial"/>
          <w:b/>
          <w:bCs/>
        </w:rPr>
      </w:pPr>
    </w:p>
    <w:p w14:paraId="730D5AA9" w14:textId="3156C16F" w:rsidR="00374E33" w:rsidRPr="006400B9" w:rsidRDefault="00112074" w:rsidP="006707B4">
      <w:pPr>
        <w:pStyle w:val="Heading2"/>
        <w:numPr>
          <w:ilvl w:val="1"/>
          <w:numId w:val="3"/>
        </w:numPr>
        <w:rPr>
          <w:rFonts w:cs="Arial"/>
        </w:rPr>
      </w:pPr>
      <w:bookmarkStart w:id="9" w:name="_Toc181174086"/>
      <w:r w:rsidRPr="006400B9">
        <w:rPr>
          <w:rFonts w:cs="Arial"/>
        </w:rPr>
        <w:t>Scope and Limitations</w:t>
      </w:r>
      <w:bookmarkEnd w:id="9"/>
    </w:p>
    <w:p w14:paraId="133366A7" w14:textId="77777777" w:rsidR="0075771E" w:rsidRPr="006400B9" w:rsidRDefault="0075771E" w:rsidP="0075771E">
      <w:pPr>
        <w:jc w:val="both"/>
        <w:rPr>
          <w:rFonts w:cs="Arial"/>
        </w:rPr>
      </w:pPr>
    </w:p>
    <w:p w14:paraId="299DDD0B" w14:textId="4078779E" w:rsidR="002D4B8E" w:rsidRPr="006400B9" w:rsidRDefault="788130CE" w:rsidP="00536E94">
      <w:pPr>
        <w:jc w:val="both"/>
        <w:rPr>
          <w:rFonts w:cs="Arial"/>
        </w:rPr>
      </w:pPr>
      <w:r w:rsidRPr="006400B9">
        <w:rPr>
          <w:rFonts w:cs="Arial"/>
        </w:rPr>
        <w:t xml:space="preserve">The Barangay Portal project's scope includes developing a comprehensive, user-friendly </w:t>
      </w:r>
      <w:r w:rsidR="00041F22" w:rsidRPr="006400B9">
        <w:rPr>
          <w:rFonts w:cs="Arial"/>
        </w:rPr>
        <w:t>portal</w:t>
      </w:r>
      <w:r w:rsidRPr="006400B9">
        <w:rPr>
          <w:rFonts w:cs="Arial"/>
        </w:rPr>
        <w:t xml:space="preserve"> for Barangay </w:t>
      </w:r>
      <w:r w:rsidR="00041F22" w:rsidRPr="006400B9">
        <w:rPr>
          <w:rFonts w:cs="Arial"/>
        </w:rPr>
        <w:t>802</w:t>
      </w:r>
      <w:r w:rsidRPr="006400B9">
        <w:rPr>
          <w:rFonts w:cs="Arial"/>
        </w:rPr>
        <w:t>, integrating digital services for permits, licenses, an</w:t>
      </w:r>
      <w:r w:rsidR="00D40E69" w:rsidRPr="006400B9">
        <w:rPr>
          <w:rFonts w:cs="Arial"/>
        </w:rPr>
        <w:t xml:space="preserve">d </w:t>
      </w:r>
      <w:r w:rsidRPr="006400B9">
        <w:rPr>
          <w:rFonts w:cs="Arial"/>
        </w:rPr>
        <w:t>.</w:t>
      </w:r>
      <w:r w:rsidR="1541BE69" w:rsidRPr="006400B9">
        <w:rPr>
          <w:rFonts w:cs="Arial"/>
        </w:rPr>
        <w:t xml:space="preserve"> Additionally, the project will implement interactive tools to enhance community engagement and establish key performance metrics to monitor and evaluate the portal's effectiveness.</w:t>
      </w:r>
    </w:p>
    <w:p w14:paraId="7FB70BAB" w14:textId="2835C35E" w:rsidR="00374E33" w:rsidRPr="006400B9" w:rsidRDefault="002D4B8E" w:rsidP="00536E94">
      <w:pPr>
        <w:jc w:val="both"/>
        <w:rPr>
          <w:rFonts w:cs="Arial"/>
        </w:rPr>
      </w:pPr>
      <w:r w:rsidRPr="006400B9">
        <w:rPr>
          <w:rFonts w:cs="Arial"/>
        </w:rPr>
        <w:lastRenderedPageBreak/>
        <w:t>However, the project faces several limitations. Technological limitations may affect the portal's effectiveness, as residents' access to and familiarity with digital technology can vary. While efforts will be made to provide support and training, some residents may still encounter challenges. Resource constraints, including funding and technical expertise, could also limit the project's scope. Continuous support from local government and stakeholders is crucial to overcome these constraints. The success of the portal depends on the community's willingness to adopt and utilize the new system, and resistance to change or initial reluctance might slow down the adoption process. Furthermore, ensuring the portal remains up-to-date and operational requires ongoing maintenance and periodic updates, which necessitates a commitment from the barangay council and technical team.</w:t>
      </w:r>
    </w:p>
    <w:p w14:paraId="66844581" w14:textId="49EDF579" w:rsidR="0065536F" w:rsidRPr="006400B9" w:rsidRDefault="0065536F" w:rsidP="002D4B8E">
      <w:pPr>
        <w:rPr>
          <w:rFonts w:cs="Arial"/>
        </w:rPr>
        <w:sectPr w:rsidR="0065536F" w:rsidRPr="006400B9" w:rsidSect="00A4605A">
          <w:headerReference w:type="default" r:id="rId14"/>
          <w:pgSz w:w="12240" w:h="15840"/>
          <w:pgMar w:top="1440" w:right="1440" w:bottom="1440" w:left="1440" w:header="708" w:footer="708" w:gutter="0"/>
          <w:pgNumType w:start="1"/>
          <w:cols w:space="708"/>
          <w:docGrid w:linePitch="360"/>
        </w:sectPr>
      </w:pPr>
    </w:p>
    <w:p w14:paraId="26A97734" w14:textId="10A35F1B" w:rsidR="005E3B8F" w:rsidRPr="006400B9" w:rsidRDefault="005E3B8F" w:rsidP="006707B4">
      <w:pPr>
        <w:pStyle w:val="Heading1"/>
        <w:numPr>
          <w:ilvl w:val="0"/>
          <w:numId w:val="2"/>
        </w:numPr>
        <w:ind w:left="567" w:hanging="567"/>
        <w:rPr>
          <w:rFonts w:cs="Arial"/>
        </w:rPr>
      </w:pPr>
      <w:bookmarkStart w:id="10" w:name="_Toc181174087"/>
      <w:r w:rsidRPr="006400B9">
        <w:rPr>
          <w:rFonts w:cs="Arial"/>
        </w:rPr>
        <w:lastRenderedPageBreak/>
        <w:t>Review of Related Literature / Systems</w:t>
      </w:r>
      <w:bookmarkEnd w:id="10"/>
    </w:p>
    <w:p w14:paraId="15E0B100" w14:textId="77777777" w:rsidR="002D4B8E" w:rsidRPr="006400B9" w:rsidRDefault="002D4B8E" w:rsidP="0301CF81">
      <w:pPr>
        <w:rPr>
          <w:rFonts w:cs="Arial"/>
        </w:rPr>
      </w:pPr>
    </w:p>
    <w:p w14:paraId="56B2F2F5" w14:textId="77777777" w:rsidR="002D4B8E" w:rsidRPr="006400B9" w:rsidRDefault="002D4B8E" w:rsidP="002D4B8E">
      <w:pPr>
        <w:rPr>
          <w:rFonts w:cs="Arial"/>
          <w:b/>
          <w:bCs/>
        </w:rPr>
      </w:pPr>
      <w:r w:rsidRPr="006400B9">
        <w:rPr>
          <w:rFonts w:cs="Arial"/>
          <w:b/>
          <w:bCs/>
        </w:rPr>
        <w:t xml:space="preserve">Assessment of Digital Information Systems for Local Barangays </w:t>
      </w:r>
    </w:p>
    <w:p w14:paraId="3F955D99" w14:textId="74A79673" w:rsidR="0026454E" w:rsidRPr="006400B9" w:rsidRDefault="0026454E" w:rsidP="0026454E">
      <w:pPr>
        <w:jc w:val="both"/>
        <w:rPr>
          <w:rFonts w:cs="Arial"/>
        </w:rPr>
      </w:pPr>
      <w:r w:rsidRPr="006400B9">
        <w:rPr>
          <w:rFonts w:cs="Arial"/>
        </w:rPr>
        <w:t>The paper "Assessment of Digital Information Systems for Local Barangays” [1] offers a thorough evaluation of a digital information system designed specifically for barangay administration. This system provides an online platform for managing and accessing information essential to local governance, public services, and community engagement, with the aim of improving transparency, accountability, and communication within barangay communities. The assessment examines the system's effectiveness, usability, and impact on various governance aspects, highlighting its advantages and limitations for policymakers and stakeholders.</w:t>
      </w:r>
    </w:p>
    <w:p w14:paraId="5B5BD37E" w14:textId="0CB8B00C" w:rsidR="0026454E" w:rsidRPr="006400B9" w:rsidRDefault="0026454E" w:rsidP="0026454E">
      <w:pPr>
        <w:jc w:val="both"/>
        <w:rPr>
          <w:rFonts w:cs="Arial"/>
        </w:rPr>
      </w:pPr>
      <w:r w:rsidRPr="006400B9">
        <w:rPr>
          <w:rFonts w:cs="Arial"/>
        </w:rPr>
        <w:t>This evaluation emphasizes the increasing importance of digital information systems in modernizing local governance, particularly in barangays, the smallest administrative units in the Philippines. By digitizing information and services, these systems have the potential to transform decision-making processes, enhance service delivery, and encourage community participation. The study's findings offer valuable insights into the challenges, benefits, and areas for improvement in implementing such systems, thus informing evidence-based policymaking and efforts to optimize these systems.</w:t>
      </w:r>
    </w:p>
    <w:p w14:paraId="3E245211" w14:textId="6CCD67DB" w:rsidR="00B21633" w:rsidRPr="006400B9" w:rsidRDefault="3E0F15C3" w:rsidP="0026454E">
      <w:pPr>
        <w:jc w:val="both"/>
        <w:rPr>
          <w:rFonts w:cs="Arial"/>
        </w:rPr>
      </w:pPr>
      <w:r w:rsidRPr="006400B9">
        <w:rPr>
          <w:rFonts w:cs="Arial"/>
        </w:rPr>
        <w:t>The assessment of digital information systems for local barangays closely aligns with the objectives and scope of our Barangay Portal project. Both initiatives recognize the critical role of technology in improving governance processes and community engagement at the grassroots level. While the evaluated system focuses on providing an online platform for information management and service delivery, our project aims to develop a user-friendly portal tailored to the specific needs and context of our barangay. By incorporating the evaluation’s emphasis on usability, functionality, and maintainability, we can refine our project's design and features to ensure seamless integration into barangay administration practices. Additionally, the insights gained from the assessment guide our approach to addressing technical challenges, promoting digital literacy, and maximizing the system's impact on transparency and accountability. Ultimately, this synthesis underscores the collaborative efforts and shared goals driving the development of digital information systems for effective local governance and community development.</w:t>
      </w:r>
    </w:p>
    <w:p w14:paraId="2C768D0A" w14:textId="77777777" w:rsidR="0026454E" w:rsidRPr="006400B9" w:rsidRDefault="0026454E" w:rsidP="0026454E">
      <w:pPr>
        <w:jc w:val="both"/>
        <w:rPr>
          <w:rFonts w:cs="Arial"/>
        </w:rPr>
      </w:pPr>
    </w:p>
    <w:p w14:paraId="6A467BB4" w14:textId="77777777" w:rsidR="00B21633" w:rsidRPr="006400B9" w:rsidRDefault="00B21633" w:rsidP="00B21633">
      <w:pPr>
        <w:jc w:val="both"/>
        <w:rPr>
          <w:rFonts w:cs="Arial"/>
          <w:b/>
          <w:bCs/>
        </w:rPr>
      </w:pPr>
      <w:r w:rsidRPr="006400B9">
        <w:rPr>
          <w:rFonts w:cs="Arial"/>
          <w:b/>
          <w:bCs/>
        </w:rPr>
        <w:t xml:space="preserve">Barangay Management Information System (BAMIS) </w:t>
      </w:r>
    </w:p>
    <w:p w14:paraId="2D04975C" w14:textId="2D6A5AB4" w:rsidR="00B21633" w:rsidRPr="006400B9" w:rsidRDefault="00B21633" w:rsidP="00B21633">
      <w:pPr>
        <w:jc w:val="both"/>
        <w:rPr>
          <w:rFonts w:cs="Arial"/>
        </w:rPr>
      </w:pPr>
      <w:r w:rsidRPr="006400B9">
        <w:rPr>
          <w:rFonts w:cs="Arial"/>
        </w:rPr>
        <w:t>The evolution of e-governance systems has increasingly focused on leveraging technology to enhance local leadership and administrative efficiency. The Barangay Management Information System (BAMIS)</w:t>
      </w:r>
      <w:r w:rsidR="00794424" w:rsidRPr="006400B9">
        <w:rPr>
          <w:rFonts w:cs="Arial"/>
          <w:vertAlign w:val="subscript"/>
        </w:rPr>
        <w:t xml:space="preserve"> </w:t>
      </w:r>
      <w:r w:rsidR="00794424" w:rsidRPr="006400B9">
        <w:rPr>
          <w:rFonts w:cs="Arial"/>
        </w:rPr>
        <w:t xml:space="preserve">[2] </w:t>
      </w:r>
      <w:r w:rsidRPr="006400B9">
        <w:rPr>
          <w:rFonts w:cs="Arial"/>
        </w:rPr>
        <w:t xml:space="preserve">is a prime example of this shift, providing a comprehensive, data-driven solution for local governance in the Philippines. By facilitating improved data management and community services, BAMIS aims to transform local leadership from the Barangay to Local Government Units (LGUs). </w:t>
      </w:r>
    </w:p>
    <w:p w14:paraId="242F7EA3" w14:textId="72E972FE" w:rsidR="00B21633" w:rsidRPr="006400B9" w:rsidRDefault="440255A9" w:rsidP="00B21633">
      <w:pPr>
        <w:jc w:val="both"/>
        <w:rPr>
          <w:rFonts w:cs="Arial"/>
        </w:rPr>
      </w:pPr>
      <w:r w:rsidRPr="006400B9">
        <w:rPr>
          <w:rFonts w:cs="Arial"/>
        </w:rPr>
        <w:t xml:space="preserve">The current studies on e-governance highlight the need for efficient information systems that can simplify administrative processes and improve service delivery. For example, robust information systems such as BAMIS have been shown to have notable results by promoting transparency, improving resource </w:t>
      </w:r>
      <w:r w:rsidR="7FD06359" w:rsidRPr="006400B9">
        <w:rPr>
          <w:rFonts w:cs="Arial"/>
        </w:rPr>
        <w:t>management,</w:t>
      </w:r>
      <w:r w:rsidRPr="006400B9">
        <w:rPr>
          <w:rFonts w:cs="Arial"/>
        </w:rPr>
        <w:t xml:space="preserve"> and fostering citizen participation. </w:t>
      </w:r>
      <w:r w:rsidR="00B21633" w:rsidRPr="006400B9">
        <w:rPr>
          <w:rFonts w:cs="Arial"/>
        </w:rPr>
        <w:tab/>
      </w:r>
      <w:r w:rsidRPr="006400B9">
        <w:rPr>
          <w:rFonts w:cs="Arial"/>
        </w:rPr>
        <w:t xml:space="preserve">The introduction of BAMIS 2.0, with features such as offline and online system options, optimized database structures, </w:t>
      </w:r>
      <w:r w:rsidRPr="006400B9">
        <w:rPr>
          <w:rFonts w:cs="Arial"/>
        </w:rPr>
        <w:lastRenderedPageBreak/>
        <w:t xml:space="preserve">and advanced analytics, aligns with best practices in e-governance by providing flexible, user-friendly solutions. Additionally, the focus on data security and comprehensive resident profiling addresses critical challenges in local governance. </w:t>
      </w:r>
    </w:p>
    <w:p w14:paraId="6ABCC5C4" w14:textId="4D1A015D" w:rsidR="00B21633" w:rsidRPr="006400B9" w:rsidRDefault="00B21633" w:rsidP="00B21633">
      <w:pPr>
        <w:jc w:val="both"/>
        <w:rPr>
          <w:rFonts w:cs="Arial"/>
        </w:rPr>
      </w:pPr>
      <w:r w:rsidRPr="006400B9">
        <w:rPr>
          <w:rFonts w:cs="Arial"/>
        </w:rPr>
        <w:t>This system has a direct relation to our project, Barangay Portal since it involves local governance, data management, community services, and the development of information systems for local leadership. The features and services offered by BAMIS, such as data backups and security, resident profiling, business establishment profiling, and ready-to-print certificates, can be relevant in the development of our project Barangay Portal, focused on improving local governance and community services. This literature highlights BAMIS as a relevant and supportive system that can inform and enhance the implementation of barangay-level e-governance projects like the e-barangay framework.</w:t>
      </w:r>
    </w:p>
    <w:p w14:paraId="4B807A2A" w14:textId="77777777" w:rsidR="00B21633" w:rsidRPr="006400B9" w:rsidRDefault="00B21633" w:rsidP="002D4B8E">
      <w:pPr>
        <w:jc w:val="both"/>
        <w:rPr>
          <w:rFonts w:cs="Arial"/>
        </w:rPr>
      </w:pPr>
    </w:p>
    <w:p w14:paraId="7E5E0720" w14:textId="77777777" w:rsidR="00B21633" w:rsidRPr="006400B9" w:rsidRDefault="00B21633" w:rsidP="00B21633">
      <w:pPr>
        <w:jc w:val="both"/>
        <w:rPr>
          <w:rFonts w:cs="Arial"/>
          <w:b/>
          <w:bCs/>
        </w:rPr>
      </w:pPr>
      <w:r w:rsidRPr="006400B9">
        <w:rPr>
          <w:rFonts w:cs="Arial"/>
          <w:b/>
          <w:bCs/>
        </w:rPr>
        <w:t xml:space="preserve">Development of an Information-Based Dashboard: Barangay Resident Information System and Services (BRISS) for Decision Support towards e-Governance </w:t>
      </w:r>
    </w:p>
    <w:p w14:paraId="78444418" w14:textId="4B7C7C73" w:rsidR="00B21633" w:rsidRPr="006400B9" w:rsidRDefault="00B21633" w:rsidP="00B21633">
      <w:pPr>
        <w:jc w:val="both"/>
        <w:rPr>
          <w:rFonts w:cs="Arial"/>
        </w:rPr>
      </w:pPr>
      <w:r w:rsidRPr="006400B9">
        <w:rPr>
          <w:rFonts w:cs="Arial"/>
        </w:rPr>
        <w:t>The paper titled "Development of an Information-Based Dashboard: Barangay Resident Information System and Services (BRISS) for Decision Support towards e-Governance"</w:t>
      </w:r>
      <w:r w:rsidR="00794424" w:rsidRPr="006400B9">
        <w:rPr>
          <w:rFonts w:cs="Arial"/>
          <w:vertAlign w:val="subscript"/>
        </w:rPr>
        <w:t xml:space="preserve"> </w:t>
      </w:r>
      <w:r w:rsidR="00794424" w:rsidRPr="006400B9">
        <w:rPr>
          <w:rFonts w:cs="Arial"/>
        </w:rPr>
        <w:t xml:space="preserve">[3] </w:t>
      </w:r>
      <w:r w:rsidRPr="006400B9">
        <w:rPr>
          <w:rFonts w:cs="Arial"/>
        </w:rPr>
        <w:t xml:space="preserve">introduces a system designed to enhance governance at the barangay level through information technology. BRISS aims to profile households in the community and provide essential statistics for decision-making by barangay officials, utilizing ICT to aggregate data on various aspects such as labor, income, demography, water, sanitation, housing, and education. </w:t>
      </w:r>
    </w:p>
    <w:p w14:paraId="6DF53517" w14:textId="49D784E3" w:rsidR="00B21633" w:rsidRPr="006400B9" w:rsidRDefault="00B21633" w:rsidP="00B21633">
      <w:pPr>
        <w:jc w:val="both"/>
        <w:rPr>
          <w:rFonts w:cs="Arial"/>
        </w:rPr>
      </w:pPr>
      <w:r w:rsidRPr="006400B9">
        <w:rPr>
          <w:rFonts w:cs="Arial"/>
        </w:rPr>
        <w:t xml:space="preserve">BRISS represents a significant step towards modernizing barangay administration by leveraging digital solutions to address manual processes and inefficiencies. Through its focus on data-driven decision-making and user-friendly interfaces, the system aims to empower barangay officials with the necessary tools to allocate resources effectively and respond to the needs of their constituents in a timely manner. </w:t>
      </w:r>
    </w:p>
    <w:p w14:paraId="6087A4D3" w14:textId="6C11C590" w:rsidR="00B21633" w:rsidRPr="006400B9" w:rsidRDefault="00B21633" w:rsidP="00B21633">
      <w:pPr>
        <w:jc w:val="both"/>
        <w:rPr>
          <w:rFonts w:cs="Arial"/>
        </w:rPr>
      </w:pPr>
      <w:r w:rsidRPr="006400B9">
        <w:rPr>
          <w:rFonts w:cs="Arial"/>
        </w:rPr>
        <w:t>The BRISS system shares a common goal with our Barangay Portal project of leveraging information technology to improve local governance and service delivery. Both projects aim to address the challenges of manual processes and inefficiencies in barangay administration through digital solutions. While BRISS focuses on household profiling and decision support for barangay officials, our project aims to enhance record management, service accessibility, and community engagement. By drawing insights from the development methodology and features of BRISS, our project can better tailor its approach to meet the specific needs and context of our barangay community.</w:t>
      </w:r>
    </w:p>
    <w:p w14:paraId="6F53F556" w14:textId="77777777" w:rsidR="002D4B8E" w:rsidRPr="006400B9" w:rsidRDefault="002D4B8E" w:rsidP="002D4B8E">
      <w:pPr>
        <w:jc w:val="both"/>
        <w:rPr>
          <w:rFonts w:cs="Arial"/>
        </w:rPr>
      </w:pPr>
    </w:p>
    <w:p w14:paraId="16F41FC1" w14:textId="77777777" w:rsidR="00B21633" w:rsidRPr="006400B9" w:rsidRDefault="00B21633" w:rsidP="00B21633">
      <w:pPr>
        <w:jc w:val="both"/>
        <w:rPr>
          <w:rFonts w:cs="Arial"/>
          <w:b/>
          <w:bCs/>
        </w:rPr>
      </w:pPr>
      <w:r w:rsidRPr="006400B9">
        <w:rPr>
          <w:rFonts w:cs="Arial"/>
          <w:b/>
          <w:bCs/>
        </w:rPr>
        <w:t xml:space="preserve">E-Barangay: A Framework for a Web-Based System for Local Communities and Its Usability </w:t>
      </w:r>
    </w:p>
    <w:p w14:paraId="2E72E9A2" w14:textId="5389275B" w:rsidR="00B21633" w:rsidRPr="006400B9" w:rsidRDefault="00B21633" w:rsidP="17507BED">
      <w:pPr>
        <w:jc w:val="both"/>
        <w:rPr>
          <w:rFonts w:cs="Arial"/>
          <w:vertAlign w:val="subscript"/>
        </w:rPr>
      </w:pPr>
      <w:r w:rsidRPr="006400B9">
        <w:rPr>
          <w:rFonts w:cs="Arial"/>
        </w:rPr>
        <w:t>Barangay-level e-governance has gained increasing attention due to its potential to enhance loyal service delivery and citizen engagement.</w:t>
      </w:r>
      <w:r w:rsidR="00546537" w:rsidRPr="006400B9">
        <w:rPr>
          <w:rFonts w:cs="Arial"/>
          <w:vertAlign w:val="subscript"/>
        </w:rPr>
        <w:t xml:space="preserve"> </w:t>
      </w:r>
      <w:r w:rsidR="00546537" w:rsidRPr="006400B9">
        <w:rPr>
          <w:rFonts w:cs="Arial"/>
        </w:rPr>
        <w:t>[4]</w:t>
      </w:r>
      <w:r w:rsidRPr="006400B9">
        <w:rPr>
          <w:rFonts w:cs="Arial"/>
        </w:rPr>
        <w:t xml:space="preserve"> Despite its importance, existing frameworks are focused towards governing on a higher level of state (municipal or national levels), leaving a significant gap in addressing the specific needs of barangay community. This gap leaves an opening for us to discuss the necessity for a dedicated framework tailored to the unique requirements of barangay-based governance.</w:t>
      </w:r>
    </w:p>
    <w:p w14:paraId="0979C060" w14:textId="77777777" w:rsidR="00B21633" w:rsidRPr="006400B9" w:rsidRDefault="00B21633" w:rsidP="00B21633">
      <w:pPr>
        <w:jc w:val="both"/>
        <w:rPr>
          <w:rFonts w:cs="Arial"/>
        </w:rPr>
      </w:pPr>
      <w:r w:rsidRPr="006400B9">
        <w:rPr>
          <w:rFonts w:cs="Arial"/>
        </w:rPr>
        <w:lastRenderedPageBreak/>
        <w:t xml:space="preserve">Prior research on web-based frameworks on a barangay-level, the majority highlighted the effectiveness of digital platforms in improving government transparency, efficiency, and citizen participation. The study has shown that e-government initiatives at higher administrative levels often fail to account for the localized needs and contexts of smaller communities. Furthermore, usability and user-centered design have been identified as critical factors in the successful adoption of e-governance systems, as they directly impact user satisfaction and engagement. Despite these insights, the lack of a structured approach for implementing e-governance at the community level persists. </w:t>
      </w:r>
    </w:p>
    <w:p w14:paraId="4B376783" w14:textId="1DD0EEC0" w:rsidR="00B21633" w:rsidRPr="006400B9" w:rsidRDefault="00B21633" w:rsidP="00B21633">
      <w:pPr>
        <w:jc w:val="both"/>
        <w:rPr>
          <w:rFonts w:cs="Arial"/>
        </w:rPr>
      </w:pPr>
      <w:r w:rsidRPr="006400B9">
        <w:rPr>
          <w:rFonts w:cs="Arial"/>
        </w:rPr>
        <w:t>This study helped us to address and identify the gap in our project Barangay Portal, by providing a structured approach to barangay-level e-governance. By focusing on the core elements such as filing complaints, requesting documents, sending suggestions, and posting announcements, the framework ensures that the system is closely aligned with the needs of local citizens of Barangay 8</w:t>
      </w:r>
      <w:r w:rsidR="003860BD" w:rsidRPr="006400B9">
        <w:rPr>
          <w:rFonts w:cs="Arial"/>
        </w:rPr>
        <w:t>02</w:t>
      </w:r>
      <w:r w:rsidRPr="006400B9">
        <w:rPr>
          <w:rFonts w:cs="Arial"/>
        </w:rPr>
        <w:t>. Good usability results, seen in both hard data and user views, and a strong link between design and use, prove the e-barangay framework is useful and needed. This literature supports the Barangay Portal’s goal of enhancing community engagement and service delivery through a tailored e-governance platform, demonstrating its potential for broader application and impact in similar contexts.</w:t>
      </w:r>
    </w:p>
    <w:p w14:paraId="565A3E59" w14:textId="77777777" w:rsidR="00B21633" w:rsidRPr="006400B9" w:rsidRDefault="00B21633" w:rsidP="00B21633">
      <w:pPr>
        <w:jc w:val="both"/>
        <w:rPr>
          <w:rFonts w:cs="Arial"/>
        </w:rPr>
      </w:pPr>
    </w:p>
    <w:p w14:paraId="79456783" w14:textId="77777777" w:rsidR="00B21633" w:rsidRPr="006400B9" w:rsidRDefault="00B21633" w:rsidP="00B21633">
      <w:pPr>
        <w:jc w:val="both"/>
        <w:rPr>
          <w:rFonts w:cs="Arial"/>
          <w:b/>
          <w:bCs/>
        </w:rPr>
      </w:pPr>
      <w:r w:rsidRPr="006400B9">
        <w:rPr>
          <w:rFonts w:cs="Arial"/>
          <w:b/>
          <w:bCs/>
        </w:rPr>
        <w:t xml:space="preserve">E-Government in Digital Era: Concept, Practice, and Development </w:t>
      </w:r>
    </w:p>
    <w:p w14:paraId="5B34B1B0" w14:textId="1BD10DE7" w:rsidR="00D82063" w:rsidRPr="006400B9" w:rsidRDefault="00D82063" w:rsidP="00D82063">
      <w:pPr>
        <w:jc w:val="both"/>
        <w:rPr>
          <w:rFonts w:cs="Arial"/>
        </w:rPr>
      </w:pPr>
      <w:r w:rsidRPr="006400B9">
        <w:rPr>
          <w:rFonts w:cs="Arial"/>
        </w:rPr>
        <w:t>E-Government refers to the use of information and communication technologies (ICTs) by government agencies to enhance access to and the delivery of information and services to citizens, businesses, and other stakeholders. This approach is gaining popularity in developing countries as governments increasingly recognize its potential benefits. E-Government initiatives aim to improve service efficiency and quality, boost transparency, and reduce administrative costs. Furthermore, these initiatives encourage greater citizen engagement in governance, fostering a more inclusive and participatory political environment.</w:t>
      </w:r>
    </w:p>
    <w:p w14:paraId="5D0910AC" w14:textId="3FB8363F" w:rsidR="00D82063" w:rsidRPr="006400B9" w:rsidRDefault="2CD92698" w:rsidP="00D82063">
      <w:pPr>
        <w:jc w:val="both"/>
        <w:rPr>
          <w:rFonts w:cs="Arial"/>
        </w:rPr>
      </w:pPr>
      <w:r w:rsidRPr="006400B9">
        <w:rPr>
          <w:rFonts w:cs="Arial"/>
        </w:rPr>
        <w:t xml:space="preserve">However, implementing e-government in developing countries faces several challenges, such as the digital divide, which creates unequal access to services, and security and privacy concerns due to limited resources and expertise. Additionally, </w:t>
      </w:r>
      <w:r w:rsidR="2D447595" w:rsidRPr="006400B9">
        <w:rPr>
          <w:rFonts w:cs="Arial"/>
        </w:rPr>
        <w:t>administrative,</w:t>
      </w:r>
      <w:r w:rsidRPr="006400B9">
        <w:rPr>
          <w:rFonts w:cs="Arial"/>
        </w:rPr>
        <w:t xml:space="preserve"> and political hurdles, including bureaucratic resistance and the need for strong political commitment, can impede progress. Despite these obstacles, e-government offers significant advantages: it enhances service delivery by streamlining processes, increases transparency and reduces corruption through open access to government data, and leads to cost savings via automation and reduced overhead expenses.</w:t>
      </w:r>
    </w:p>
    <w:p w14:paraId="37B06C83" w14:textId="3FD16D07" w:rsidR="00075581" w:rsidRPr="006400B9" w:rsidRDefault="00D82063" w:rsidP="00D82063">
      <w:pPr>
        <w:jc w:val="both"/>
        <w:rPr>
          <w:rFonts w:cs="Arial"/>
        </w:rPr>
      </w:pPr>
      <w:r w:rsidRPr="006400B9">
        <w:rPr>
          <w:rFonts w:cs="Arial"/>
        </w:rPr>
        <w:t>In his paper "E-Government in Digital Era: Concept, Practice, and Development," Zhiyuan Fang underscores the transformative potential of digital technologies in improving government service delivery and citizen engagement. Fang advocates for comprehensive e-government portals that provide convenient access to information and streamlined administrative processes, featuring 24/7 access and interactive platforms for citizen participation. Our proposed solutions—centralized information hubs, integrated digital platforms, and community engagement tools—align with these principles, addressing residents' difficulties in accessing information and services and fostering greater community involvement.</w:t>
      </w:r>
    </w:p>
    <w:p w14:paraId="604C24DF" w14:textId="77777777" w:rsidR="00D82063" w:rsidRPr="006400B9" w:rsidRDefault="00D82063" w:rsidP="00D82063">
      <w:pPr>
        <w:jc w:val="both"/>
        <w:rPr>
          <w:rFonts w:cs="Arial"/>
        </w:rPr>
      </w:pPr>
    </w:p>
    <w:p w14:paraId="40B6C81C" w14:textId="77777777" w:rsidR="00B21633" w:rsidRPr="006400B9" w:rsidRDefault="00B21633" w:rsidP="00B21633">
      <w:pPr>
        <w:jc w:val="both"/>
        <w:rPr>
          <w:rFonts w:cs="Arial"/>
          <w:b/>
          <w:bCs/>
        </w:rPr>
      </w:pPr>
      <w:r w:rsidRPr="006400B9">
        <w:rPr>
          <w:rFonts w:cs="Arial"/>
          <w:b/>
          <w:bCs/>
        </w:rPr>
        <w:lastRenderedPageBreak/>
        <w:t xml:space="preserve">Towards the Development of E-Barangay Mobile Application </w:t>
      </w:r>
    </w:p>
    <w:p w14:paraId="3F27C10C" w14:textId="0248889D" w:rsidR="00B21633" w:rsidRPr="006400B9" w:rsidRDefault="440255A9" w:rsidP="00B21633">
      <w:pPr>
        <w:jc w:val="both"/>
        <w:rPr>
          <w:rFonts w:cs="Arial"/>
        </w:rPr>
      </w:pPr>
      <w:r w:rsidRPr="006400B9">
        <w:rPr>
          <w:rFonts w:cs="Arial"/>
        </w:rPr>
        <w:t>The paper discusses the role of barangays, which are the basic units of government in the Philippines.</w:t>
      </w:r>
      <w:r w:rsidR="7C16072C" w:rsidRPr="006400B9">
        <w:rPr>
          <w:rFonts w:cs="Arial"/>
          <w:vertAlign w:val="subscript"/>
        </w:rPr>
        <w:t xml:space="preserve"> </w:t>
      </w:r>
      <w:r w:rsidR="7C16072C" w:rsidRPr="006400B9">
        <w:rPr>
          <w:rFonts w:cs="Arial"/>
        </w:rPr>
        <w:t>[6]</w:t>
      </w:r>
      <w:r w:rsidRPr="006400B9">
        <w:rPr>
          <w:rFonts w:cs="Arial"/>
        </w:rPr>
        <w:t xml:space="preserve"> Each barangay is governed by a chairman and other local officials who are responsible for maintaining peace, issuing business permits, and disseminating information. The study aims to explore the development of a mobile application called E-Barangay to enhance the services provided by these local government units (LGUs). The application is intended to handle residents' complaints, disseminate information, expedite the processing of government documents, and support decision-making processes. </w:t>
      </w:r>
    </w:p>
    <w:p w14:paraId="7325D242" w14:textId="77777777" w:rsidR="00B21633" w:rsidRPr="006400B9" w:rsidRDefault="00B21633" w:rsidP="00B21633">
      <w:pPr>
        <w:jc w:val="both"/>
        <w:rPr>
          <w:rFonts w:cs="Arial"/>
        </w:rPr>
      </w:pPr>
      <w:r w:rsidRPr="006400B9">
        <w:rPr>
          <w:rFonts w:cs="Arial"/>
        </w:rPr>
        <w:t xml:space="preserve">The study reveals that residents have access to technology and are knowledgeable about using computers and the internet, which supports the feasibility of deploying a mobile application. However, participation in local community programs is lower, and information dissemination strategies by local officials need improvement. The application should address these issues by making services more accessible and efficient. Interviews with local officials highlighted the need for timely information dissemination and efficient handling of complaints and document requests. The E-Barangay application is designed to meet these needs by incorporating features such as complaint analysis, document request processing, and suggestion analysis. </w:t>
      </w:r>
    </w:p>
    <w:p w14:paraId="2D3B6D69" w14:textId="0D001335" w:rsidR="00B21633" w:rsidRPr="006400B9" w:rsidRDefault="00B21633" w:rsidP="00B21633">
      <w:pPr>
        <w:jc w:val="both"/>
        <w:rPr>
          <w:rFonts w:cs="Arial"/>
        </w:rPr>
      </w:pPr>
      <w:r w:rsidRPr="006400B9">
        <w:rPr>
          <w:rFonts w:cs="Arial"/>
        </w:rPr>
        <w:t>The development of a barangay portal/website aligns with the findings from Bringula et al.'s study on the E-barangay mobile application, which highlights the need for a centralized information hub, streamlined government services, and enhanced community engagement. Our website will similarly centralize community information, facilitate online applications for permits and facility bookings, and incorporate interactive tools for resident participation. By integrating these features, we aim to improve information access, reduce bureaucratic hurdles, and foster greater community involvement, addressing the key issues identified in both studies.</w:t>
      </w:r>
    </w:p>
    <w:p w14:paraId="0F86C90C" w14:textId="77777777" w:rsidR="00B21633" w:rsidRPr="006400B9" w:rsidRDefault="00B21633" w:rsidP="00B21633">
      <w:pPr>
        <w:jc w:val="both"/>
        <w:rPr>
          <w:rFonts w:cs="Arial"/>
        </w:rPr>
      </w:pPr>
    </w:p>
    <w:p w14:paraId="6D021817" w14:textId="1454F711" w:rsidR="00B21633" w:rsidRPr="006400B9" w:rsidRDefault="00B21633" w:rsidP="00B21633">
      <w:pPr>
        <w:jc w:val="both"/>
        <w:rPr>
          <w:rFonts w:cs="Arial"/>
        </w:rPr>
        <w:sectPr w:rsidR="00B21633" w:rsidRPr="006400B9">
          <w:pgSz w:w="12240" w:h="15840"/>
          <w:pgMar w:top="1440" w:right="1440" w:bottom="1440" w:left="1440" w:header="708" w:footer="708" w:gutter="0"/>
          <w:cols w:space="708"/>
          <w:docGrid w:linePitch="360"/>
        </w:sectPr>
      </w:pPr>
    </w:p>
    <w:p w14:paraId="41A10B54" w14:textId="572A078F" w:rsidR="009C3FC7" w:rsidRPr="006400B9" w:rsidRDefault="00ED455C" w:rsidP="006707B4">
      <w:pPr>
        <w:pStyle w:val="Heading1"/>
        <w:numPr>
          <w:ilvl w:val="0"/>
          <w:numId w:val="2"/>
        </w:numPr>
        <w:ind w:left="426"/>
        <w:rPr>
          <w:rFonts w:cs="Arial"/>
        </w:rPr>
      </w:pPr>
      <w:bookmarkStart w:id="11" w:name="_Toc181174088"/>
      <w:r w:rsidRPr="006400B9">
        <w:rPr>
          <w:rFonts w:cs="Arial"/>
        </w:rPr>
        <w:lastRenderedPageBreak/>
        <w:t>Current Systems</w:t>
      </w:r>
      <w:bookmarkEnd w:id="11"/>
    </w:p>
    <w:p w14:paraId="1B9B51B6" w14:textId="4C5979F8" w:rsidR="766E1DD9" w:rsidRPr="006400B9" w:rsidRDefault="766E1DD9" w:rsidP="766E1DD9">
      <w:pPr>
        <w:rPr>
          <w:rFonts w:cs="Arial"/>
        </w:rPr>
      </w:pPr>
    </w:p>
    <w:p w14:paraId="1A942B6E" w14:textId="06770D46" w:rsidR="008F2F46" w:rsidRPr="006400B9" w:rsidRDefault="007543F9" w:rsidP="008F2F46">
      <w:pPr>
        <w:pStyle w:val="Heading2"/>
        <w:ind w:left="709"/>
        <w:rPr>
          <w:rFonts w:cs="Arial"/>
        </w:rPr>
      </w:pPr>
      <w:bookmarkStart w:id="12" w:name="_Toc181174089"/>
      <w:r w:rsidRPr="006400B9">
        <w:rPr>
          <w:rFonts w:cs="Arial"/>
        </w:rPr>
        <w:t xml:space="preserve">3.1 </w:t>
      </w:r>
      <w:r w:rsidR="00907195" w:rsidRPr="006400B9">
        <w:rPr>
          <w:rFonts w:cs="Arial"/>
        </w:rPr>
        <w:tab/>
      </w:r>
      <w:r w:rsidR="009C3FC7" w:rsidRPr="006400B9">
        <w:rPr>
          <w:rFonts w:cs="Arial"/>
        </w:rPr>
        <w:t>Current System</w:t>
      </w:r>
      <w:bookmarkEnd w:id="12"/>
    </w:p>
    <w:p w14:paraId="52A8A674" w14:textId="77777777" w:rsidR="008F1324" w:rsidRPr="006400B9" w:rsidRDefault="008F1324" w:rsidP="17507BED">
      <w:pPr>
        <w:pStyle w:val="Heading2"/>
        <w:spacing w:after="240"/>
        <w:jc w:val="both"/>
        <w:rPr>
          <w:rFonts w:eastAsiaTheme="minorEastAsia" w:cs="Arial"/>
          <w:b w:val="0"/>
          <w:sz w:val="22"/>
          <w:szCs w:val="22"/>
        </w:rPr>
      </w:pPr>
    </w:p>
    <w:p w14:paraId="38517A3A" w14:textId="0C786FFC" w:rsidR="008F2F46" w:rsidRPr="006400B9" w:rsidRDefault="79E22961" w:rsidP="009B2D24">
      <w:pPr>
        <w:jc w:val="both"/>
        <w:rPr>
          <w:rFonts w:cs="Arial"/>
          <w:b/>
        </w:rPr>
      </w:pPr>
      <w:r w:rsidRPr="006400B9">
        <w:rPr>
          <w:rFonts w:cs="Arial"/>
        </w:rPr>
        <w:t xml:space="preserve">Upon the team's initial ocular visit to Barangay </w:t>
      </w:r>
      <w:r w:rsidR="00662E7B" w:rsidRPr="006400B9">
        <w:rPr>
          <w:rFonts w:cs="Arial"/>
        </w:rPr>
        <w:t>802</w:t>
      </w:r>
      <w:r w:rsidRPr="006400B9">
        <w:rPr>
          <w:rFonts w:cs="Arial"/>
        </w:rPr>
        <w:t xml:space="preserve"> in </w:t>
      </w:r>
      <w:r w:rsidR="00662E7B" w:rsidRPr="006400B9">
        <w:rPr>
          <w:rFonts w:cs="Arial"/>
        </w:rPr>
        <w:t>Santa Ana</w:t>
      </w:r>
      <w:r w:rsidRPr="006400B9">
        <w:rPr>
          <w:rFonts w:cs="Arial"/>
        </w:rPr>
        <w:t>, Manila, we met with M</w:t>
      </w:r>
      <w:r w:rsidR="00662E7B" w:rsidRPr="006400B9">
        <w:rPr>
          <w:rFonts w:cs="Arial"/>
        </w:rPr>
        <w:t xml:space="preserve">s. </w:t>
      </w:r>
      <w:r w:rsidR="008B3677" w:rsidRPr="006400B9">
        <w:rPr>
          <w:rFonts w:cs="Arial"/>
        </w:rPr>
        <w:t xml:space="preserve">Samantha </w:t>
      </w:r>
      <w:r w:rsidR="00A25D07" w:rsidRPr="006400B9">
        <w:rPr>
          <w:rFonts w:cs="Arial"/>
        </w:rPr>
        <w:t>Maria Eusebio</w:t>
      </w:r>
      <w:r w:rsidRPr="006400B9">
        <w:rPr>
          <w:rFonts w:cs="Arial"/>
        </w:rPr>
        <w:t xml:space="preserve">, the SK Chairman of the Barangay, who provided us with an overview of their current systems and processes. The barangay </w:t>
      </w:r>
      <w:bookmarkStart w:id="13" w:name="_Int_blNlErkc"/>
      <w:r w:rsidRPr="006400B9">
        <w:rPr>
          <w:rFonts w:cs="Arial"/>
        </w:rPr>
        <w:t>predominantly relies</w:t>
      </w:r>
      <w:bookmarkEnd w:id="13"/>
      <w:r w:rsidRPr="006400B9">
        <w:rPr>
          <w:rFonts w:cs="Arial"/>
        </w:rPr>
        <w:t xml:space="preserve"> on manual operations, utilizing logbooks and printed physical copies for maintaining constituents' data. Additionally, they use Microsoft software, particularly Excel, to manage some of their records.</w:t>
      </w:r>
    </w:p>
    <w:p w14:paraId="0F29866E" w14:textId="036CC5AE" w:rsidR="008F2F46" w:rsidRPr="006400B9" w:rsidRDefault="79E22961" w:rsidP="009B2D24">
      <w:pPr>
        <w:jc w:val="both"/>
        <w:rPr>
          <w:rFonts w:cs="Arial"/>
          <w:b/>
        </w:rPr>
      </w:pPr>
      <w:r w:rsidRPr="006400B9">
        <w:rPr>
          <w:rFonts w:cs="Arial"/>
        </w:rPr>
        <w:t xml:space="preserve">Communication with constituents is conducted primarily through direct methods. House-to-house visits are </w:t>
      </w:r>
      <w:r w:rsidR="2096A2FA" w:rsidRPr="006400B9">
        <w:rPr>
          <w:rFonts w:cs="Arial"/>
        </w:rPr>
        <w:t>a widespread practice</w:t>
      </w:r>
      <w:r w:rsidRPr="006400B9">
        <w:rPr>
          <w:rFonts w:cs="Arial"/>
        </w:rPr>
        <w:t xml:space="preserve">, and the barangay employs a public address system installed throughout the area to broadcast announcements, reminders, and other </w:t>
      </w:r>
      <w:r w:rsidR="4EB83CEA" w:rsidRPr="006400B9">
        <w:rPr>
          <w:rFonts w:cs="Arial"/>
        </w:rPr>
        <w:t>essential information</w:t>
      </w:r>
      <w:r w:rsidRPr="006400B9">
        <w:rPr>
          <w:rFonts w:cs="Arial"/>
        </w:rPr>
        <w:t>. Meetings with residents are conducted in person, reinforcing a traditional approach to community engagement.</w:t>
      </w:r>
      <w:r w:rsidR="473101BA" w:rsidRPr="006400B9">
        <w:rPr>
          <w:rFonts w:cs="Arial"/>
        </w:rPr>
        <w:t xml:space="preserve"> </w:t>
      </w:r>
      <w:r w:rsidR="5D01F9E6" w:rsidRPr="006400B9">
        <w:rPr>
          <w:rFonts w:cs="Arial"/>
        </w:rPr>
        <w:t>Additionally, f</w:t>
      </w:r>
      <w:r w:rsidRPr="006400B9">
        <w:rPr>
          <w:rFonts w:cs="Arial"/>
        </w:rPr>
        <w:t xml:space="preserve">or document and permit requests, residents are required to visit the barangay office in person to submit their applications. This manual process applies to all types of document requests, adding to the foot traffic and workload at the barangay office. </w:t>
      </w:r>
    </w:p>
    <w:p w14:paraId="5C64BB45" w14:textId="496EC250" w:rsidR="008F2F46" w:rsidRPr="006400B9" w:rsidRDefault="008F2F46" w:rsidP="009B2D24">
      <w:pPr>
        <w:jc w:val="both"/>
        <w:rPr>
          <w:rFonts w:cs="Arial"/>
          <w:b/>
        </w:rPr>
      </w:pPr>
      <w:r w:rsidRPr="006400B9">
        <w:rPr>
          <w:rFonts w:cs="Arial"/>
        </w:rPr>
        <w:t>Overall, the system in place is heavily dependent on physical presence and manual record-keeping, which poses challenges in terms of efficiency and convenience for both the barangay staff and the constituents.</w:t>
      </w:r>
    </w:p>
    <w:p w14:paraId="565425BD" w14:textId="77777777" w:rsidR="008F2F46" w:rsidRPr="006400B9" w:rsidRDefault="008F2F46" w:rsidP="008F2F46">
      <w:pPr>
        <w:pStyle w:val="Heading2"/>
        <w:ind w:left="709"/>
        <w:rPr>
          <w:rFonts w:eastAsiaTheme="minorEastAsia" w:cs="Arial"/>
          <w:b w:val="0"/>
          <w:sz w:val="22"/>
          <w:szCs w:val="22"/>
        </w:rPr>
      </w:pPr>
    </w:p>
    <w:p w14:paraId="6F695EB6" w14:textId="4C6783FB" w:rsidR="004E6792" w:rsidRPr="006400B9" w:rsidRDefault="007543F9" w:rsidP="008F2F46">
      <w:pPr>
        <w:pStyle w:val="Heading2"/>
        <w:ind w:left="709"/>
        <w:rPr>
          <w:rFonts w:cs="Arial"/>
        </w:rPr>
      </w:pPr>
      <w:bookmarkStart w:id="14" w:name="_Toc181174090"/>
      <w:r w:rsidRPr="006400B9">
        <w:rPr>
          <w:rFonts w:cs="Arial"/>
        </w:rPr>
        <w:t xml:space="preserve">3.2 </w:t>
      </w:r>
      <w:r w:rsidR="00907195" w:rsidRPr="006400B9">
        <w:rPr>
          <w:rFonts w:cs="Arial"/>
        </w:rPr>
        <w:tab/>
      </w:r>
      <w:r w:rsidR="004E6792" w:rsidRPr="006400B9">
        <w:rPr>
          <w:rFonts w:cs="Arial"/>
        </w:rPr>
        <w:t>Technical Background</w:t>
      </w:r>
      <w:bookmarkEnd w:id="14"/>
    </w:p>
    <w:p w14:paraId="0AEEC27A" w14:textId="50BFA542" w:rsidR="00B266C2" w:rsidRPr="006400B9" w:rsidRDefault="00B266C2" w:rsidP="17507BED">
      <w:pPr>
        <w:jc w:val="both"/>
        <w:rPr>
          <w:rFonts w:cs="Arial"/>
        </w:rPr>
      </w:pPr>
    </w:p>
    <w:p w14:paraId="1ABE9B12" w14:textId="0E09C625" w:rsidR="00B266C2" w:rsidRPr="006400B9" w:rsidRDefault="17B73B31" w:rsidP="00536E94">
      <w:pPr>
        <w:jc w:val="both"/>
        <w:rPr>
          <w:rFonts w:cs="Arial"/>
        </w:rPr>
      </w:pPr>
      <w:r w:rsidRPr="006400B9">
        <w:rPr>
          <w:rFonts w:cs="Arial"/>
        </w:rPr>
        <w:t xml:space="preserve">The team had the opportunity to observe and closely examine the technologies used by Barangay </w:t>
      </w:r>
      <w:r w:rsidR="00294129" w:rsidRPr="006400B9">
        <w:rPr>
          <w:rFonts w:cs="Arial"/>
        </w:rPr>
        <w:t>802</w:t>
      </w:r>
      <w:r w:rsidRPr="006400B9">
        <w:rPr>
          <w:rFonts w:cs="Arial"/>
        </w:rPr>
        <w:t xml:space="preserve">. The barangay is equipped with at least </w:t>
      </w:r>
      <w:r w:rsidR="00294129" w:rsidRPr="006400B9">
        <w:rPr>
          <w:rFonts w:cs="Arial"/>
        </w:rPr>
        <w:t>one</w:t>
      </w:r>
      <w:r w:rsidRPr="006400B9">
        <w:rPr>
          <w:rFonts w:cs="Arial"/>
        </w:rPr>
        <w:t xml:space="preserve"> working computer, all with processors of</w:t>
      </w:r>
      <w:r w:rsidR="00294129" w:rsidRPr="006400B9">
        <w:rPr>
          <w:rFonts w:cs="Arial"/>
        </w:rPr>
        <w:t xml:space="preserve"> Intel</w:t>
      </w:r>
      <w:r w:rsidRPr="006400B9">
        <w:rPr>
          <w:rFonts w:cs="Arial"/>
        </w:rPr>
        <w:t xml:space="preserve"> i5 or higher. They have a reliable internet connection that meets current speed standards, ensuring smooth online operations. Additionally, the barangay office is equipped with </w:t>
      </w:r>
      <w:r w:rsidR="00294129" w:rsidRPr="006400B9">
        <w:rPr>
          <w:rFonts w:cs="Arial"/>
        </w:rPr>
        <w:t>a</w:t>
      </w:r>
      <w:r w:rsidRPr="006400B9">
        <w:rPr>
          <w:rFonts w:cs="Arial"/>
        </w:rPr>
        <w:t xml:space="preserve"> printer, a Xerox copy machine, and two televisions that display the live feed from the barangay security system.</w:t>
      </w:r>
    </w:p>
    <w:p w14:paraId="43375B0B" w14:textId="4A1529FA" w:rsidR="00B266C2" w:rsidRPr="006400B9" w:rsidRDefault="17B73B31" w:rsidP="00536E94">
      <w:pPr>
        <w:jc w:val="both"/>
        <w:rPr>
          <w:rFonts w:cs="Arial"/>
        </w:rPr>
      </w:pPr>
      <w:r w:rsidRPr="006400B9">
        <w:rPr>
          <w:rFonts w:cs="Arial"/>
        </w:rPr>
        <w:t xml:space="preserve">According to </w:t>
      </w:r>
      <w:r w:rsidR="00294129" w:rsidRPr="006400B9">
        <w:rPr>
          <w:rFonts w:cs="Arial"/>
        </w:rPr>
        <w:t>the Barangay Secretary</w:t>
      </w:r>
      <w:r w:rsidRPr="006400B9">
        <w:rPr>
          <w:rFonts w:cs="Arial"/>
        </w:rPr>
        <w:t>, who is primarily responsible for digital encoding at the barangay, Microsoft Excel is the main tool used for encoding residents' data. For creating documents, permits, and other necessary paperwork, they rely on Microsoft Word. This setup highlights the barangay's utilization of both hardware and software to manage their administrative tasks, although it remains somewhat traditional with a focus on manual data entry and physical documentation.</w:t>
      </w:r>
    </w:p>
    <w:p w14:paraId="4D7056DE" w14:textId="3BE168EA" w:rsidR="008F1324" w:rsidRPr="006400B9" w:rsidRDefault="00B266C2" w:rsidP="00CD2C0D">
      <w:pPr>
        <w:jc w:val="both"/>
        <w:rPr>
          <w:rFonts w:cs="Arial"/>
        </w:rPr>
      </w:pPr>
      <w:r w:rsidRPr="006400B9">
        <w:rPr>
          <w:rFonts w:cs="Arial"/>
        </w:rPr>
        <w:t>So far, this is what the team has gathered regarding the technical background of the barangay. They demonstrate a basic yet functional use of technology, balancing between manual and digital systems to handle their daily operations.</w:t>
      </w:r>
    </w:p>
    <w:p w14:paraId="45CE221E" w14:textId="5385F935" w:rsidR="2599DBD6" w:rsidRPr="006400B9" w:rsidRDefault="2599DBD6" w:rsidP="2599DBD6">
      <w:pPr>
        <w:rPr>
          <w:rFonts w:cs="Arial"/>
        </w:rPr>
      </w:pPr>
    </w:p>
    <w:p w14:paraId="4B1EF1E4" w14:textId="77777777" w:rsidR="00294129" w:rsidRPr="006400B9" w:rsidRDefault="00294129" w:rsidP="2599DBD6">
      <w:pPr>
        <w:rPr>
          <w:rFonts w:cs="Arial"/>
        </w:rPr>
      </w:pPr>
    </w:p>
    <w:p w14:paraId="0A623E8D" w14:textId="05544E0D" w:rsidR="004E6792" w:rsidRPr="006400B9" w:rsidRDefault="00AF564E" w:rsidP="00AF564E">
      <w:pPr>
        <w:pStyle w:val="Heading2"/>
        <w:ind w:left="709"/>
        <w:rPr>
          <w:rFonts w:cs="Arial"/>
        </w:rPr>
      </w:pPr>
      <w:bookmarkStart w:id="15" w:name="_Toc181174091"/>
      <w:r w:rsidRPr="006400B9">
        <w:rPr>
          <w:rFonts w:cs="Arial"/>
        </w:rPr>
        <w:lastRenderedPageBreak/>
        <w:t xml:space="preserve">3.3 </w:t>
      </w:r>
      <w:r w:rsidR="00907195" w:rsidRPr="006400B9">
        <w:rPr>
          <w:rFonts w:cs="Arial"/>
        </w:rPr>
        <w:tab/>
      </w:r>
      <w:r w:rsidR="00E901B2" w:rsidRPr="006400B9">
        <w:rPr>
          <w:rFonts w:cs="Arial"/>
        </w:rPr>
        <w:t>List of Processes</w:t>
      </w:r>
      <w:bookmarkEnd w:id="15"/>
    </w:p>
    <w:p w14:paraId="0176AAF8" w14:textId="77777777" w:rsidR="00996B72" w:rsidRPr="006400B9" w:rsidRDefault="00996B72" w:rsidP="00996B72">
      <w:pPr>
        <w:rPr>
          <w:rFonts w:cs="Arial"/>
        </w:rPr>
      </w:pPr>
    </w:p>
    <w:p w14:paraId="2E9951DF" w14:textId="1DC269EF" w:rsidR="00996B72" w:rsidRPr="006400B9" w:rsidRDefault="00996B72" w:rsidP="00996B72">
      <w:pPr>
        <w:pStyle w:val="Caption"/>
        <w:keepNext/>
        <w:rPr>
          <w:rFonts w:cs="Arial"/>
          <w:sz w:val="20"/>
          <w:szCs w:val="20"/>
        </w:rPr>
      </w:pPr>
      <w:bookmarkStart w:id="16" w:name="_Toc169253453"/>
      <w:bookmarkStart w:id="17" w:name="_Toc170391719"/>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I</w:t>
      </w:r>
      <w:r w:rsidRPr="006400B9">
        <w:rPr>
          <w:rFonts w:cs="Arial"/>
          <w:sz w:val="20"/>
          <w:szCs w:val="20"/>
        </w:rPr>
        <w:fldChar w:fldCharType="end"/>
      </w:r>
      <w:r w:rsidRPr="006400B9">
        <w:rPr>
          <w:rFonts w:cs="Arial"/>
          <w:sz w:val="20"/>
          <w:szCs w:val="20"/>
        </w:rPr>
        <w:t>. List of Processes in the Current System</w:t>
      </w:r>
      <w:bookmarkEnd w:id="16"/>
      <w:bookmarkEnd w:id="17"/>
    </w:p>
    <w:tbl>
      <w:tblPr>
        <w:tblStyle w:val="TableGrid"/>
        <w:tblW w:w="94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500"/>
        <w:gridCol w:w="5520"/>
        <w:gridCol w:w="2340"/>
        <w:gridCol w:w="44"/>
      </w:tblGrid>
      <w:tr w:rsidR="00D869F9" w14:paraId="44E6127F" w14:textId="77777777" w:rsidTr="00BD5720">
        <w:trPr>
          <w:trHeight w:val="288"/>
          <w:jc w:val="center"/>
        </w:trPr>
        <w:tc>
          <w:tcPr>
            <w:tcW w:w="1500" w:type="dxa"/>
            <w:tcBorders>
              <w:top w:val="single" w:sz="12" w:space="0" w:color="000000"/>
              <w:bottom w:val="single" w:sz="12" w:space="0" w:color="000000"/>
            </w:tcBorders>
          </w:tcPr>
          <w:p w14:paraId="3F4AFD67" w14:textId="3913E49E" w:rsidR="00D869F9" w:rsidRPr="006400B9" w:rsidRDefault="00D869F9" w:rsidP="00663275">
            <w:pPr>
              <w:jc w:val="center"/>
              <w:rPr>
                <w:rFonts w:cs="Arial"/>
                <w:b/>
                <w:bCs/>
              </w:rPr>
            </w:pPr>
            <w:r w:rsidRPr="006400B9">
              <w:rPr>
                <w:rFonts w:cs="Arial"/>
                <w:b/>
                <w:bCs/>
              </w:rPr>
              <w:t>Process</w:t>
            </w:r>
            <w:r w:rsidR="00AA30C0" w:rsidRPr="006400B9">
              <w:rPr>
                <w:rFonts w:cs="Arial"/>
                <w:b/>
                <w:bCs/>
              </w:rPr>
              <w:t xml:space="preserve"> </w:t>
            </w:r>
            <w:r w:rsidRPr="006400B9">
              <w:rPr>
                <w:rFonts w:cs="Arial"/>
                <w:b/>
                <w:bCs/>
              </w:rPr>
              <w:t>ID</w:t>
            </w:r>
          </w:p>
        </w:tc>
        <w:tc>
          <w:tcPr>
            <w:tcW w:w="5520" w:type="dxa"/>
            <w:tcBorders>
              <w:top w:val="single" w:sz="12" w:space="0" w:color="000000"/>
              <w:bottom w:val="single" w:sz="12" w:space="0" w:color="000000"/>
            </w:tcBorders>
          </w:tcPr>
          <w:p w14:paraId="7A2D3084" w14:textId="11B88C18" w:rsidR="00D869F9" w:rsidRPr="006400B9" w:rsidRDefault="00D869F9" w:rsidP="00663275">
            <w:pPr>
              <w:jc w:val="center"/>
              <w:rPr>
                <w:rFonts w:cs="Arial"/>
                <w:b/>
                <w:bCs/>
              </w:rPr>
            </w:pPr>
            <w:r w:rsidRPr="006400B9">
              <w:rPr>
                <w:rFonts w:cs="Arial"/>
                <w:b/>
                <w:bCs/>
              </w:rPr>
              <w:t>Process</w:t>
            </w:r>
            <w:r w:rsidR="00AA30C0" w:rsidRPr="006400B9">
              <w:rPr>
                <w:rFonts w:cs="Arial"/>
                <w:b/>
                <w:bCs/>
              </w:rPr>
              <w:t xml:space="preserve"> </w:t>
            </w:r>
            <w:r w:rsidRPr="006400B9">
              <w:rPr>
                <w:rFonts w:cs="Arial"/>
                <w:b/>
                <w:bCs/>
              </w:rPr>
              <w:t>Name</w:t>
            </w:r>
          </w:p>
        </w:tc>
        <w:tc>
          <w:tcPr>
            <w:tcW w:w="2384" w:type="dxa"/>
            <w:gridSpan w:val="2"/>
            <w:tcBorders>
              <w:top w:val="single" w:sz="12" w:space="0" w:color="000000"/>
              <w:bottom w:val="single" w:sz="12" w:space="0" w:color="000000"/>
            </w:tcBorders>
          </w:tcPr>
          <w:p w14:paraId="6A406EC3" w14:textId="6828E966" w:rsidR="00D869F9" w:rsidRPr="006400B9" w:rsidRDefault="00D869F9" w:rsidP="00663275">
            <w:pPr>
              <w:jc w:val="center"/>
              <w:rPr>
                <w:rFonts w:cs="Arial"/>
                <w:b/>
                <w:bCs/>
              </w:rPr>
            </w:pPr>
            <w:r w:rsidRPr="006400B9">
              <w:rPr>
                <w:rFonts w:cs="Arial"/>
                <w:b/>
                <w:bCs/>
              </w:rPr>
              <w:t>Process</w:t>
            </w:r>
            <w:r w:rsidR="00AA30C0" w:rsidRPr="006400B9">
              <w:rPr>
                <w:rFonts w:cs="Arial"/>
                <w:b/>
                <w:bCs/>
              </w:rPr>
              <w:t xml:space="preserve"> </w:t>
            </w:r>
            <w:r w:rsidRPr="006400B9">
              <w:rPr>
                <w:rFonts w:cs="Arial"/>
                <w:b/>
                <w:bCs/>
              </w:rPr>
              <w:t>Details</w:t>
            </w:r>
          </w:p>
        </w:tc>
      </w:tr>
      <w:tr w:rsidR="00D869F9" w14:paraId="6810A171" w14:textId="788B0828" w:rsidTr="00BD5720">
        <w:trPr>
          <w:gridAfter w:val="1"/>
          <w:wAfter w:w="44" w:type="dxa"/>
          <w:trHeight w:val="288"/>
          <w:jc w:val="center"/>
        </w:trPr>
        <w:tc>
          <w:tcPr>
            <w:tcW w:w="1500" w:type="dxa"/>
          </w:tcPr>
          <w:p w14:paraId="354A02D6" w14:textId="0344FAB8" w:rsidR="00D869F9" w:rsidRPr="006400B9" w:rsidRDefault="00D869F9" w:rsidP="00663275">
            <w:pPr>
              <w:jc w:val="center"/>
              <w:rPr>
                <w:rFonts w:cs="Arial"/>
                <w:b/>
                <w:bCs/>
              </w:rPr>
            </w:pPr>
            <w:r w:rsidRPr="006400B9">
              <w:rPr>
                <w:rFonts w:cs="Arial"/>
                <w:b/>
                <w:bCs/>
              </w:rPr>
              <w:t>P00</w:t>
            </w:r>
            <w:r w:rsidR="00974C1E" w:rsidRPr="006400B9">
              <w:rPr>
                <w:rFonts w:cs="Arial"/>
                <w:b/>
                <w:bCs/>
              </w:rPr>
              <w:t>1</w:t>
            </w:r>
          </w:p>
        </w:tc>
        <w:tc>
          <w:tcPr>
            <w:tcW w:w="5520" w:type="dxa"/>
          </w:tcPr>
          <w:p w14:paraId="735B9578" w14:textId="3205E921" w:rsidR="00D869F9" w:rsidRPr="006400B9" w:rsidRDefault="004E3165" w:rsidP="00FE0BFE">
            <w:pPr>
              <w:rPr>
                <w:rFonts w:cs="Arial"/>
              </w:rPr>
            </w:pPr>
            <w:r w:rsidRPr="006400B9">
              <w:rPr>
                <w:rFonts w:cs="Arial"/>
              </w:rPr>
              <w:t xml:space="preserve">House-to-house </w:t>
            </w:r>
            <w:r w:rsidR="002A3AAD" w:rsidRPr="006400B9">
              <w:rPr>
                <w:rFonts w:cs="Arial"/>
              </w:rPr>
              <w:t>V</w:t>
            </w:r>
            <w:r w:rsidRPr="006400B9">
              <w:rPr>
                <w:rFonts w:cs="Arial"/>
              </w:rPr>
              <w:t xml:space="preserve">isits for </w:t>
            </w:r>
            <w:r w:rsidR="002A3AAD" w:rsidRPr="006400B9">
              <w:rPr>
                <w:rFonts w:cs="Arial"/>
              </w:rPr>
              <w:t>C</w:t>
            </w:r>
            <w:r w:rsidRPr="006400B9">
              <w:rPr>
                <w:rFonts w:cs="Arial"/>
              </w:rPr>
              <w:t>ommunication</w:t>
            </w:r>
          </w:p>
        </w:tc>
        <w:tc>
          <w:tcPr>
            <w:tcW w:w="2340" w:type="dxa"/>
          </w:tcPr>
          <w:p w14:paraId="1B82129C" w14:textId="3F467EB9" w:rsidR="002A3AAD" w:rsidRPr="006400B9" w:rsidRDefault="002A3AAD" w:rsidP="00FE0BFE">
            <w:pPr>
              <w:rPr>
                <w:rFonts w:cs="Arial"/>
              </w:rPr>
            </w:pPr>
            <w:r w:rsidRPr="006400B9">
              <w:rPr>
                <w:rFonts w:cs="Arial"/>
              </w:rPr>
              <w:t xml:space="preserve">Fig. </w:t>
            </w:r>
            <w:r w:rsidR="00974C1E" w:rsidRPr="006400B9">
              <w:rPr>
                <w:rFonts w:cs="Arial"/>
              </w:rPr>
              <w:t>1</w:t>
            </w:r>
          </w:p>
        </w:tc>
      </w:tr>
      <w:tr w:rsidR="00D869F9" w14:paraId="50EBB9F5" w14:textId="3EE940E9" w:rsidTr="00BD5720">
        <w:trPr>
          <w:gridAfter w:val="1"/>
          <w:wAfter w:w="44" w:type="dxa"/>
          <w:trHeight w:val="288"/>
          <w:jc w:val="center"/>
        </w:trPr>
        <w:tc>
          <w:tcPr>
            <w:tcW w:w="1500" w:type="dxa"/>
          </w:tcPr>
          <w:p w14:paraId="610E63C9" w14:textId="7873E0F7" w:rsidR="00D869F9" w:rsidRPr="006400B9" w:rsidRDefault="004E3165" w:rsidP="00663275">
            <w:pPr>
              <w:jc w:val="center"/>
              <w:rPr>
                <w:rFonts w:cs="Arial"/>
                <w:b/>
                <w:bCs/>
              </w:rPr>
            </w:pPr>
            <w:r w:rsidRPr="006400B9">
              <w:rPr>
                <w:rFonts w:cs="Arial"/>
                <w:b/>
                <w:bCs/>
              </w:rPr>
              <w:t>P00</w:t>
            </w:r>
            <w:r w:rsidR="00974C1E" w:rsidRPr="006400B9">
              <w:rPr>
                <w:rFonts w:cs="Arial"/>
                <w:b/>
                <w:bCs/>
              </w:rPr>
              <w:t>2</w:t>
            </w:r>
          </w:p>
        </w:tc>
        <w:tc>
          <w:tcPr>
            <w:tcW w:w="5520" w:type="dxa"/>
          </w:tcPr>
          <w:p w14:paraId="0016F9E7" w14:textId="58966F4C" w:rsidR="00D869F9" w:rsidRPr="006400B9" w:rsidRDefault="00FB50AC" w:rsidP="00FE0BFE">
            <w:pPr>
              <w:rPr>
                <w:rFonts w:cs="Arial"/>
              </w:rPr>
            </w:pPr>
            <w:r w:rsidRPr="006400B9">
              <w:rPr>
                <w:rFonts w:cs="Arial"/>
              </w:rPr>
              <w:t xml:space="preserve">Public </w:t>
            </w:r>
            <w:r w:rsidR="002A3AAD" w:rsidRPr="006400B9">
              <w:rPr>
                <w:rFonts w:cs="Arial"/>
              </w:rPr>
              <w:t>A</w:t>
            </w:r>
            <w:r w:rsidRPr="006400B9">
              <w:rPr>
                <w:rFonts w:cs="Arial"/>
              </w:rPr>
              <w:t xml:space="preserve">ddress </w:t>
            </w:r>
            <w:r w:rsidR="002A3AAD" w:rsidRPr="006400B9">
              <w:rPr>
                <w:rFonts w:cs="Arial"/>
              </w:rPr>
              <w:t>S</w:t>
            </w:r>
            <w:r w:rsidRPr="006400B9">
              <w:rPr>
                <w:rFonts w:cs="Arial"/>
              </w:rPr>
              <w:t xml:space="preserve">ystem </w:t>
            </w:r>
            <w:r w:rsidR="002A3AAD" w:rsidRPr="006400B9">
              <w:rPr>
                <w:rFonts w:cs="Arial"/>
              </w:rPr>
              <w:t>A</w:t>
            </w:r>
            <w:r w:rsidRPr="006400B9">
              <w:rPr>
                <w:rFonts w:cs="Arial"/>
              </w:rPr>
              <w:t>nnouncements</w:t>
            </w:r>
          </w:p>
        </w:tc>
        <w:tc>
          <w:tcPr>
            <w:tcW w:w="2340" w:type="dxa"/>
          </w:tcPr>
          <w:p w14:paraId="0C7DCB44" w14:textId="3970195E" w:rsidR="002A3AAD" w:rsidRPr="006400B9" w:rsidRDefault="002A3AAD" w:rsidP="00FE0BFE">
            <w:pPr>
              <w:rPr>
                <w:rFonts w:cs="Arial"/>
              </w:rPr>
            </w:pPr>
            <w:r w:rsidRPr="006400B9">
              <w:rPr>
                <w:rFonts w:cs="Arial"/>
              </w:rPr>
              <w:t xml:space="preserve">Fig. </w:t>
            </w:r>
            <w:r w:rsidR="00974C1E" w:rsidRPr="006400B9">
              <w:rPr>
                <w:rFonts w:cs="Arial"/>
              </w:rPr>
              <w:t>2</w:t>
            </w:r>
          </w:p>
        </w:tc>
      </w:tr>
      <w:tr w:rsidR="00FB50AC" w14:paraId="1C177091" w14:textId="03C9368C" w:rsidTr="00BD5720">
        <w:trPr>
          <w:gridAfter w:val="1"/>
          <w:wAfter w:w="44" w:type="dxa"/>
          <w:trHeight w:val="288"/>
          <w:jc w:val="center"/>
        </w:trPr>
        <w:tc>
          <w:tcPr>
            <w:tcW w:w="1500" w:type="dxa"/>
          </w:tcPr>
          <w:p w14:paraId="6BF62BE9" w14:textId="2975AE8F" w:rsidR="00FB50AC" w:rsidRPr="006400B9" w:rsidRDefault="00FB50AC" w:rsidP="00FB50AC">
            <w:pPr>
              <w:jc w:val="center"/>
              <w:rPr>
                <w:rFonts w:cs="Arial"/>
                <w:b/>
                <w:bCs/>
              </w:rPr>
            </w:pPr>
            <w:r w:rsidRPr="006400B9">
              <w:rPr>
                <w:rFonts w:cs="Arial"/>
                <w:b/>
                <w:bCs/>
              </w:rPr>
              <w:t>P00</w:t>
            </w:r>
            <w:r w:rsidR="00974C1E" w:rsidRPr="006400B9">
              <w:rPr>
                <w:rFonts w:cs="Arial"/>
                <w:b/>
                <w:bCs/>
              </w:rPr>
              <w:t>3</w:t>
            </w:r>
          </w:p>
        </w:tc>
        <w:tc>
          <w:tcPr>
            <w:tcW w:w="5520" w:type="dxa"/>
          </w:tcPr>
          <w:p w14:paraId="5DFF680D" w14:textId="3BE9625B" w:rsidR="00FB50AC" w:rsidRPr="006400B9" w:rsidRDefault="00FE0BFE" w:rsidP="00FE0BFE">
            <w:pPr>
              <w:rPr>
                <w:rFonts w:cs="Arial"/>
              </w:rPr>
            </w:pPr>
            <w:r w:rsidRPr="006400B9">
              <w:rPr>
                <w:rFonts w:cs="Arial"/>
              </w:rPr>
              <w:t xml:space="preserve">Document and </w:t>
            </w:r>
            <w:r w:rsidR="000F33C5" w:rsidRPr="006400B9">
              <w:rPr>
                <w:rFonts w:cs="Arial"/>
              </w:rPr>
              <w:t>P</w:t>
            </w:r>
            <w:r w:rsidRPr="006400B9">
              <w:rPr>
                <w:rFonts w:cs="Arial"/>
              </w:rPr>
              <w:t xml:space="preserve">ermit </w:t>
            </w:r>
            <w:r w:rsidR="000F33C5" w:rsidRPr="006400B9">
              <w:rPr>
                <w:rFonts w:cs="Arial"/>
              </w:rPr>
              <w:t>R</w:t>
            </w:r>
            <w:r w:rsidRPr="006400B9">
              <w:rPr>
                <w:rFonts w:cs="Arial"/>
              </w:rPr>
              <w:t>equests</w:t>
            </w:r>
            <w:r w:rsidRPr="006400B9">
              <w:rPr>
                <w:rFonts w:cs="Arial"/>
              </w:rPr>
              <w:tab/>
            </w:r>
          </w:p>
        </w:tc>
        <w:tc>
          <w:tcPr>
            <w:tcW w:w="2340" w:type="dxa"/>
          </w:tcPr>
          <w:p w14:paraId="2A47B5D5" w14:textId="7760FEE5" w:rsidR="00A9662F" w:rsidRPr="006400B9" w:rsidRDefault="00A9662F" w:rsidP="00FE0BFE">
            <w:pPr>
              <w:rPr>
                <w:rFonts w:cs="Arial"/>
              </w:rPr>
            </w:pPr>
            <w:r w:rsidRPr="006400B9">
              <w:rPr>
                <w:rFonts w:cs="Arial"/>
              </w:rPr>
              <w:t xml:space="preserve">Fig. </w:t>
            </w:r>
            <w:r w:rsidR="00974C1E" w:rsidRPr="006400B9">
              <w:rPr>
                <w:rFonts w:cs="Arial"/>
              </w:rPr>
              <w:t>3</w:t>
            </w:r>
          </w:p>
        </w:tc>
      </w:tr>
      <w:tr w:rsidR="00080138" w14:paraId="29AC8A7F" w14:textId="45B2628E" w:rsidTr="00BD5720">
        <w:trPr>
          <w:gridAfter w:val="1"/>
          <w:wAfter w:w="44" w:type="dxa"/>
          <w:trHeight w:val="288"/>
          <w:jc w:val="center"/>
        </w:trPr>
        <w:tc>
          <w:tcPr>
            <w:tcW w:w="1500" w:type="dxa"/>
          </w:tcPr>
          <w:p w14:paraId="2DF648C8" w14:textId="4C07B6F2" w:rsidR="00080138" w:rsidRPr="006400B9" w:rsidRDefault="00080138" w:rsidP="00080138">
            <w:pPr>
              <w:jc w:val="center"/>
              <w:rPr>
                <w:rFonts w:cs="Arial"/>
                <w:b/>
                <w:bCs/>
              </w:rPr>
            </w:pPr>
            <w:r w:rsidRPr="006400B9">
              <w:rPr>
                <w:rFonts w:cs="Arial"/>
                <w:b/>
                <w:bCs/>
              </w:rPr>
              <w:t>P00</w:t>
            </w:r>
            <w:r w:rsidR="00974C1E" w:rsidRPr="006400B9">
              <w:rPr>
                <w:rFonts w:cs="Arial"/>
                <w:b/>
                <w:bCs/>
              </w:rPr>
              <w:t>4</w:t>
            </w:r>
          </w:p>
        </w:tc>
        <w:tc>
          <w:tcPr>
            <w:tcW w:w="5520" w:type="dxa"/>
          </w:tcPr>
          <w:p w14:paraId="5C52DA5A" w14:textId="4B32CD77" w:rsidR="00080138" w:rsidRPr="006400B9" w:rsidRDefault="00080138" w:rsidP="00080138">
            <w:pPr>
              <w:rPr>
                <w:rFonts w:cs="Arial"/>
              </w:rPr>
            </w:pPr>
            <w:r w:rsidRPr="006400B9">
              <w:rPr>
                <w:rFonts w:cs="Arial"/>
              </w:rPr>
              <w:t xml:space="preserve">Digital </w:t>
            </w:r>
            <w:r w:rsidR="0073791C" w:rsidRPr="006400B9">
              <w:rPr>
                <w:rFonts w:cs="Arial"/>
              </w:rPr>
              <w:t>E</w:t>
            </w:r>
            <w:r w:rsidRPr="006400B9">
              <w:rPr>
                <w:rFonts w:cs="Arial"/>
              </w:rPr>
              <w:t>ncoding using Microsoft Word</w:t>
            </w:r>
            <w:r w:rsidRPr="006400B9">
              <w:rPr>
                <w:rFonts w:cs="Arial"/>
              </w:rPr>
              <w:tab/>
            </w:r>
          </w:p>
        </w:tc>
        <w:tc>
          <w:tcPr>
            <w:tcW w:w="2340" w:type="dxa"/>
          </w:tcPr>
          <w:p w14:paraId="718F8349" w14:textId="5AC066D9" w:rsidR="00080138" w:rsidRPr="006400B9" w:rsidRDefault="00080138" w:rsidP="00080138">
            <w:pPr>
              <w:tabs>
                <w:tab w:val="left" w:pos="1567"/>
              </w:tabs>
              <w:rPr>
                <w:rFonts w:cs="Arial"/>
              </w:rPr>
            </w:pPr>
            <w:r w:rsidRPr="006400B9">
              <w:rPr>
                <w:rFonts w:cs="Arial"/>
              </w:rPr>
              <w:t xml:space="preserve">Fig. </w:t>
            </w:r>
            <w:r w:rsidR="00974C1E" w:rsidRPr="006400B9">
              <w:rPr>
                <w:rFonts w:cs="Arial"/>
              </w:rPr>
              <w:t>4</w:t>
            </w:r>
          </w:p>
        </w:tc>
      </w:tr>
      <w:tr w:rsidR="00080138" w14:paraId="17521A5F" w14:textId="0A174521" w:rsidTr="00BD5720">
        <w:trPr>
          <w:gridAfter w:val="1"/>
          <w:wAfter w:w="44" w:type="dxa"/>
          <w:trHeight w:val="288"/>
          <w:jc w:val="center"/>
        </w:trPr>
        <w:tc>
          <w:tcPr>
            <w:tcW w:w="1500" w:type="dxa"/>
          </w:tcPr>
          <w:p w14:paraId="0875F532" w14:textId="73BE0CA7" w:rsidR="00080138" w:rsidRPr="006400B9" w:rsidRDefault="00080138" w:rsidP="00080138">
            <w:pPr>
              <w:jc w:val="center"/>
              <w:rPr>
                <w:rFonts w:cs="Arial"/>
                <w:b/>
                <w:bCs/>
              </w:rPr>
            </w:pPr>
            <w:r w:rsidRPr="006400B9">
              <w:rPr>
                <w:rFonts w:cs="Arial"/>
                <w:b/>
                <w:bCs/>
              </w:rPr>
              <w:t>P00</w:t>
            </w:r>
            <w:r w:rsidR="00974C1E" w:rsidRPr="006400B9">
              <w:rPr>
                <w:rFonts w:cs="Arial"/>
                <w:b/>
                <w:bCs/>
              </w:rPr>
              <w:t>5</w:t>
            </w:r>
          </w:p>
        </w:tc>
        <w:tc>
          <w:tcPr>
            <w:tcW w:w="5520" w:type="dxa"/>
          </w:tcPr>
          <w:p w14:paraId="304C272D" w14:textId="06CBC168" w:rsidR="00080138" w:rsidRPr="006400B9" w:rsidRDefault="00080138" w:rsidP="00080138">
            <w:pPr>
              <w:rPr>
                <w:rFonts w:cs="Arial"/>
              </w:rPr>
            </w:pPr>
            <w:r w:rsidRPr="006400B9">
              <w:rPr>
                <w:rFonts w:cs="Arial"/>
              </w:rPr>
              <w:t>Data Management in Microsoft Excel</w:t>
            </w:r>
            <w:r w:rsidRPr="006400B9">
              <w:rPr>
                <w:rFonts w:cs="Arial"/>
              </w:rPr>
              <w:tab/>
            </w:r>
          </w:p>
        </w:tc>
        <w:tc>
          <w:tcPr>
            <w:tcW w:w="2340" w:type="dxa"/>
          </w:tcPr>
          <w:p w14:paraId="7487C309" w14:textId="1DD6E9F1" w:rsidR="00080138" w:rsidRPr="006400B9" w:rsidRDefault="00080138" w:rsidP="00080138">
            <w:pPr>
              <w:rPr>
                <w:rFonts w:cs="Arial"/>
              </w:rPr>
            </w:pPr>
            <w:r w:rsidRPr="006400B9">
              <w:rPr>
                <w:rFonts w:cs="Arial"/>
              </w:rPr>
              <w:t xml:space="preserve">Fig. </w:t>
            </w:r>
            <w:r w:rsidR="00974C1E" w:rsidRPr="006400B9">
              <w:rPr>
                <w:rFonts w:cs="Arial"/>
              </w:rPr>
              <w:t>5</w:t>
            </w:r>
          </w:p>
        </w:tc>
      </w:tr>
      <w:tr w:rsidR="00183FC2" w14:paraId="7EEF0FE3" w14:textId="77777777" w:rsidTr="00BD5720">
        <w:trPr>
          <w:gridAfter w:val="1"/>
          <w:wAfter w:w="44" w:type="dxa"/>
          <w:trHeight w:val="288"/>
          <w:jc w:val="center"/>
        </w:trPr>
        <w:tc>
          <w:tcPr>
            <w:tcW w:w="1500" w:type="dxa"/>
          </w:tcPr>
          <w:p w14:paraId="31EF1592" w14:textId="57741376" w:rsidR="00183FC2" w:rsidRPr="006400B9" w:rsidRDefault="00183FC2" w:rsidP="00080138">
            <w:pPr>
              <w:jc w:val="center"/>
              <w:rPr>
                <w:rFonts w:cs="Arial"/>
                <w:b/>
                <w:bCs/>
              </w:rPr>
            </w:pPr>
            <w:r w:rsidRPr="006400B9">
              <w:rPr>
                <w:rFonts w:cs="Arial"/>
                <w:b/>
                <w:bCs/>
              </w:rPr>
              <w:t>P00</w:t>
            </w:r>
            <w:r w:rsidR="00C04157" w:rsidRPr="006400B9">
              <w:rPr>
                <w:rFonts w:cs="Arial"/>
                <w:b/>
                <w:bCs/>
              </w:rPr>
              <w:t>6</w:t>
            </w:r>
          </w:p>
        </w:tc>
        <w:tc>
          <w:tcPr>
            <w:tcW w:w="5520" w:type="dxa"/>
          </w:tcPr>
          <w:p w14:paraId="3C1B5369" w14:textId="2B3ACC29" w:rsidR="00183FC2" w:rsidRPr="006400B9" w:rsidRDefault="00C04157" w:rsidP="00080138">
            <w:pPr>
              <w:rPr>
                <w:rFonts w:cs="Arial"/>
              </w:rPr>
            </w:pPr>
            <w:r w:rsidRPr="006400B9">
              <w:rPr>
                <w:rFonts w:cs="Arial"/>
              </w:rPr>
              <w:t>Community Feedback and Reports</w:t>
            </w:r>
          </w:p>
        </w:tc>
        <w:tc>
          <w:tcPr>
            <w:tcW w:w="2340" w:type="dxa"/>
          </w:tcPr>
          <w:p w14:paraId="7F5BC705" w14:textId="7123FAB9" w:rsidR="00183FC2" w:rsidRPr="006400B9" w:rsidRDefault="00C04157" w:rsidP="00080138">
            <w:pPr>
              <w:rPr>
                <w:rFonts w:cs="Arial"/>
              </w:rPr>
            </w:pPr>
            <w:r w:rsidRPr="006400B9">
              <w:rPr>
                <w:rFonts w:cs="Arial"/>
              </w:rPr>
              <w:t>Fig. 6</w:t>
            </w:r>
          </w:p>
        </w:tc>
      </w:tr>
    </w:tbl>
    <w:p w14:paraId="59401382" w14:textId="57B77690" w:rsidR="00974C1E" w:rsidRPr="006400B9" w:rsidRDefault="00080138" w:rsidP="009546B1">
      <w:pPr>
        <w:jc w:val="both"/>
        <w:rPr>
          <w:rFonts w:cs="Arial"/>
        </w:rPr>
      </w:pPr>
      <w:r w:rsidRPr="006400B9">
        <w:rPr>
          <w:rFonts w:cs="Arial"/>
        </w:rPr>
        <w:br/>
      </w:r>
      <w:r w:rsidR="009546B1" w:rsidRPr="006400B9">
        <w:rPr>
          <w:rFonts w:cs="Arial"/>
        </w:rPr>
        <w:t xml:space="preserve">This table shows the current system of processes within Barangay </w:t>
      </w:r>
      <w:r w:rsidR="003860BD" w:rsidRPr="006400B9">
        <w:rPr>
          <w:rFonts w:cs="Arial"/>
        </w:rPr>
        <w:t>802</w:t>
      </w:r>
      <w:r w:rsidR="009546B1" w:rsidRPr="006400B9">
        <w:rPr>
          <w:rFonts w:cs="Arial"/>
        </w:rPr>
        <w:t xml:space="preserve">, highlighting areas where the new digital platform, </w:t>
      </w:r>
      <w:r w:rsidR="00183FC2" w:rsidRPr="006400B9">
        <w:rPr>
          <w:rFonts w:cs="Arial"/>
        </w:rPr>
        <w:t>802-Go</w:t>
      </w:r>
      <w:r w:rsidR="009546B1" w:rsidRPr="006400B9">
        <w:rPr>
          <w:rFonts w:cs="Arial"/>
        </w:rPr>
        <w:t>, can improve efficiency, accessibility, and community engagement</w:t>
      </w:r>
      <w:r w:rsidR="002A405E" w:rsidRPr="006400B9">
        <w:rPr>
          <w:rFonts w:cs="Arial"/>
        </w:rPr>
        <w:t>.</w:t>
      </w:r>
      <w:r w:rsidR="00974C1E" w:rsidRPr="006400B9">
        <w:rPr>
          <w:rFonts w:cs="Arial"/>
        </w:rPr>
        <w:br/>
      </w:r>
    </w:p>
    <w:p w14:paraId="46CD6983" w14:textId="47227A4A" w:rsidR="00382693" w:rsidRPr="006400B9" w:rsidRDefault="002A405E" w:rsidP="002A405E">
      <w:pPr>
        <w:pStyle w:val="Caption"/>
        <w:tabs>
          <w:tab w:val="left" w:pos="1809"/>
        </w:tabs>
        <w:rPr>
          <w:rFonts w:cs="Arial"/>
          <w:i w:val="0"/>
          <w:iCs w:val="0"/>
        </w:rPr>
      </w:pPr>
      <w:r w:rsidRPr="006400B9">
        <w:rPr>
          <w:rFonts w:cs="Arial"/>
        </w:rPr>
        <mc:AlternateContent>
          <mc:Choice Requires="wpg">
            <w:drawing>
              <wp:anchor distT="0" distB="0" distL="114300" distR="114300" simplePos="0" relativeHeight="251658240" behindDoc="0" locked="0" layoutInCell="1" allowOverlap="1" wp14:anchorId="694C65FA" wp14:editId="64F9A487">
                <wp:simplePos x="0" y="0"/>
                <wp:positionH relativeFrom="margin">
                  <wp:align>center</wp:align>
                </wp:positionH>
                <wp:positionV relativeFrom="paragraph">
                  <wp:posOffset>197485</wp:posOffset>
                </wp:positionV>
                <wp:extent cx="4322699" cy="994410"/>
                <wp:effectExtent l="0" t="0" r="20955" b="15240"/>
                <wp:wrapNone/>
                <wp:docPr id="1121895679" name="Group 15"/>
                <wp:cNvGraphicFramePr/>
                <a:graphic xmlns:a="http://schemas.openxmlformats.org/drawingml/2006/main">
                  <a:graphicData uri="http://schemas.microsoft.com/office/word/2010/wordprocessingGroup">
                    <wpg:wgp>
                      <wpg:cNvGrpSpPr/>
                      <wpg:grpSpPr>
                        <a:xfrm>
                          <a:off x="0" y="0"/>
                          <a:ext cx="4322699" cy="994410"/>
                          <a:chOff x="0" y="0"/>
                          <a:chExt cx="4322699" cy="994410"/>
                        </a:xfrm>
                      </wpg:grpSpPr>
                      <wps:wsp>
                        <wps:cNvPr id="1338220790" name="Rectangle: Rounded Corners 10"/>
                        <wps:cNvSpPr/>
                        <wps:spPr>
                          <a:xfrm>
                            <a:off x="36576" y="0"/>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161740" name="Rectangle: Rounded Corners 10"/>
                        <wps:cNvSpPr/>
                        <wps:spPr>
                          <a:xfrm>
                            <a:off x="1170432" y="0"/>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87236" name="Rectangle: Rounded Corners 10"/>
                        <wps:cNvSpPr/>
                        <wps:spPr>
                          <a:xfrm>
                            <a:off x="2296972" y="0"/>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528864" name="Rectangle: Rounded Corners 10"/>
                        <wps:cNvSpPr/>
                        <wps:spPr>
                          <a:xfrm>
                            <a:off x="3438144" y="0"/>
                            <a:ext cx="884555" cy="994410"/>
                          </a:xfrm>
                          <a:prstGeom prst="roundRect">
                            <a:avLst/>
                          </a:prstGeom>
                          <a:noFill/>
                          <a:ln w="6350">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071687" name="Straight Arrow Connector 11"/>
                        <wps:cNvCnPr/>
                        <wps:spPr>
                          <a:xfrm>
                            <a:off x="943660" y="537058"/>
                            <a:ext cx="1974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8007092" name="Straight Arrow Connector 11"/>
                        <wps:cNvCnPr/>
                        <wps:spPr>
                          <a:xfrm>
                            <a:off x="2070201" y="537058"/>
                            <a:ext cx="1974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9172338" name="Straight Arrow Connector 11"/>
                        <wps:cNvCnPr/>
                        <wps:spPr>
                          <a:xfrm>
                            <a:off x="3204057" y="537058"/>
                            <a:ext cx="19748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wps:wsp>
                        <wps:cNvPr id="498580294" name="Text Box 12"/>
                        <wps:cNvSpPr txBox="1"/>
                        <wps:spPr>
                          <a:xfrm>
                            <a:off x="0" y="190196"/>
                            <a:ext cx="958291" cy="680314"/>
                          </a:xfrm>
                          <a:prstGeom prst="rect">
                            <a:avLst/>
                          </a:prstGeom>
                          <a:noFill/>
                          <a:ln w="6350">
                            <a:noFill/>
                          </a:ln>
                        </wps:spPr>
                        <wps:txbx>
                          <w:txbxContent>
                            <w:p w14:paraId="4F754681" w14:textId="730770DD" w:rsidR="004F2F82" w:rsidRPr="00697364" w:rsidRDefault="004A0A6B" w:rsidP="004F2F82">
                              <w:pPr>
                                <w:jc w:val="center"/>
                                <w:rPr>
                                  <w:sz w:val="18"/>
                                  <w:szCs w:val="18"/>
                                </w:rPr>
                              </w:pPr>
                              <w:r w:rsidRPr="004A0A6B">
                                <w:rPr>
                                  <w:sz w:val="18"/>
                                  <w:szCs w:val="18"/>
                                </w:rPr>
                                <w:t>Barangay staff prepares the announcement 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334341" name="Text Box 12"/>
                        <wps:cNvSpPr txBox="1"/>
                        <wps:spPr>
                          <a:xfrm>
                            <a:off x="1207008" y="168250"/>
                            <a:ext cx="796925" cy="665683"/>
                          </a:xfrm>
                          <a:prstGeom prst="rect">
                            <a:avLst/>
                          </a:prstGeom>
                          <a:noFill/>
                          <a:ln w="6350">
                            <a:noFill/>
                          </a:ln>
                        </wps:spPr>
                        <wps:txbx>
                          <w:txbxContent>
                            <w:p w14:paraId="62096CF1" w14:textId="260B5316" w:rsidR="00AC73DC" w:rsidRPr="00ED262D" w:rsidRDefault="00AC73DC" w:rsidP="00AC73DC">
                              <w:pPr>
                                <w:jc w:val="center"/>
                                <w:rPr>
                                  <w:sz w:val="18"/>
                                  <w:szCs w:val="18"/>
                                </w:rPr>
                              </w:pPr>
                              <w:r w:rsidRPr="00AC73DC">
                                <w:rPr>
                                  <w:sz w:val="18"/>
                                  <w:szCs w:val="18"/>
                                </w:rPr>
                                <w:t>Staff plans the route for house visits.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04858" name="Text Box 12"/>
                        <wps:cNvSpPr txBox="1"/>
                        <wps:spPr>
                          <a:xfrm>
                            <a:off x="2340864" y="117044"/>
                            <a:ext cx="796925" cy="811784"/>
                          </a:xfrm>
                          <a:prstGeom prst="rect">
                            <a:avLst/>
                          </a:prstGeom>
                          <a:noFill/>
                          <a:ln w="6350">
                            <a:noFill/>
                          </a:ln>
                        </wps:spPr>
                        <wps:txbx>
                          <w:txbxContent>
                            <w:p w14:paraId="1C235B2E" w14:textId="281E48A1" w:rsidR="00AC73DC" w:rsidRPr="00697364" w:rsidRDefault="003214AA" w:rsidP="00AC73DC">
                              <w:pPr>
                                <w:jc w:val="center"/>
                                <w:rPr>
                                  <w:sz w:val="18"/>
                                  <w:szCs w:val="18"/>
                                </w:rPr>
                              </w:pPr>
                              <w:r w:rsidRPr="003214AA">
                                <w:rPr>
                                  <w:sz w:val="18"/>
                                  <w:szCs w:val="18"/>
                                </w:rPr>
                                <w:t>Staff visits each house to deliver the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9142581" name="Text Box 12"/>
                        <wps:cNvSpPr txBox="1"/>
                        <wps:spPr>
                          <a:xfrm>
                            <a:off x="3482035" y="87783"/>
                            <a:ext cx="796925" cy="811784"/>
                          </a:xfrm>
                          <a:prstGeom prst="rect">
                            <a:avLst/>
                          </a:prstGeom>
                          <a:noFill/>
                          <a:ln w="6350">
                            <a:noFill/>
                          </a:ln>
                        </wps:spPr>
                        <wps:txbx>
                          <w:txbxContent>
                            <w:p w14:paraId="1BF50BB4" w14:textId="26FCA60F" w:rsidR="003214AA" w:rsidRPr="00697364" w:rsidRDefault="003214AA" w:rsidP="003214AA">
                              <w:pPr>
                                <w:jc w:val="center"/>
                                <w:rPr>
                                  <w:sz w:val="18"/>
                                  <w:szCs w:val="18"/>
                                </w:rPr>
                              </w:pPr>
                              <w:r w:rsidRPr="003214AA">
                                <w:rPr>
                                  <w:sz w:val="18"/>
                                  <w:szCs w:val="18"/>
                                </w:rPr>
                                <w:t>Staff collects feedback from residents</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4C65FA" id="Group 15" o:spid="_x0000_s1026" style="position:absolute;margin-left:0;margin-top:15.55pt;width:340.35pt;height:78.3pt;z-index:251658240;mso-position-horizontal:center;mso-position-horizontal-relative:margin" coordsize="43226,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">
                <v:roundrect id="Rectangle: Rounded Corners 10" o:spid="_x0000_s1027" style="position:absolute;left:365;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" filled="f" strokecolor="black [3213]" strokeweight=".5pt">
                  <v:stroke joinstyle="miter"/>
                </v:roundrect>
                <v:roundrect id="Rectangle: Rounded Corners 10" o:spid="_x0000_s1028" style="position:absolute;left:11704;width:8845;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" filled="f" strokecolor="black [3213]" strokeweight=".5pt">
                  <v:stroke joinstyle="miter"/>
                </v:roundrect>
                <v:roundrect id="Rectangle: Rounded Corners 10" o:spid="_x0000_s1029" style="position:absolute;left:22969;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" filled="f" strokecolor="black [3213]" strokeweight=".5pt">
                  <v:stroke joinstyle="miter"/>
                </v:roundrect>
                <v:roundrect id="Rectangle: Rounded Corners 10" o:spid="_x0000_s1030" style="position:absolute;left:34381;width:8845;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" filled="f" strokecolor="#a5a5a5 [2092]" strokeweight=".5pt">
                  <v:stroke joinstyle="miter"/>
                </v:roundrect>
                <v:shapetype id="_x0000_t32" coordsize="21600,21600" o:spt="32" o:oned="t" path="m,l21600,21600e" filled="f">
                  <v:path arrowok="t" fillok="f" o:connecttype="none"/>
                  <o:lock v:ext="edit" shapetype="t"/>
                </v:shapetype>
                <v:shape id="Straight Arrow Connector 11" o:spid="_x0000_s1031" type="#_x0000_t32" style="position:absolute;left:9436;top:5370;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" strokecolor="black [3213]" strokeweight=".5pt">
                  <v:stroke endarrow="block" joinstyle="miter"/>
                </v:shape>
                <v:shape id="Straight Arrow Connector 11" o:spid="_x0000_s1032" type="#_x0000_t32" style="position:absolute;left:20702;top:5370;width:1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" strokecolor="black [3213]" strokeweight=".5pt">
                  <v:stroke endarrow="block" joinstyle="miter"/>
                </v:shape>
                <v:shape id="Straight Arrow Connector 11" o:spid="_x0000_s1033" type="#_x0000_t32" style="position:absolute;left:32040;top:5370;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" strokecolor="#a5a5a5 [3206]" strokeweight=".5pt">
                  <v:stroke endarrow="block" joinstyle="miter"/>
                </v:shape>
                <v:shapetype id="_x0000_t202" coordsize="21600,21600" o:spt="202" path="m,l,21600r21600,l21600,xe">
                  <v:stroke joinstyle="miter"/>
                  <v:path gradientshapeok="t" o:connecttype="rect"/>
                </v:shapetype>
                <v:shape id="Text Box 12" o:spid="_x0000_s1034" type="#_x0000_t202" style="position:absolute;top:1901;width:9582;height:6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" filled="f" stroked="f" strokeweight=".5pt">
                  <v:textbox>
                    <w:txbxContent>
                      <w:p w14:paraId="4F754681" w14:textId="730770DD" w:rsidR="004F2F82" w:rsidRPr="00697364" w:rsidRDefault="004A0A6B" w:rsidP="004F2F82">
                        <w:pPr>
                          <w:jc w:val="center"/>
                          <w:rPr>
                            <w:sz w:val="18"/>
                            <w:szCs w:val="18"/>
                          </w:rPr>
                        </w:pPr>
                        <w:r w:rsidRPr="004A0A6B">
                          <w:rPr>
                            <w:sz w:val="18"/>
                            <w:szCs w:val="18"/>
                          </w:rPr>
                          <w:t>Barangay staff prepares the announcement or message.</w:t>
                        </w:r>
                      </w:p>
                    </w:txbxContent>
                  </v:textbox>
                </v:shape>
                <v:shape id="Text Box 12" o:spid="_x0000_s1035" type="#_x0000_t202" style="position:absolute;left:12070;top:1682;width:7969;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" filled="f" stroked="f" strokeweight=".5pt">
                  <v:textbox>
                    <w:txbxContent>
                      <w:p w14:paraId="62096CF1" w14:textId="260B5316" w:rsidR="00AC73DC" w:rsidRPr="00ED262D" w:rsidRDefault="00AC73DC" w:rsidP="00AC73DC">
                        <w:pPr>
                          <w:jc w:val="center"/>
                          <w:rPr>
                            <w:sz w:val="18"/>
                            <w:szCs w:val="18"/>
                          </w:rPr>
                        </w:pPr>
                        <w:r w:rsidRPr="00AC73DC">
                          <w:rPr>
                            <w:sz w:val="18"/>
                            <w:szCs w:val="18"/>
                          </w:rPr>
                          <w:t>Staff plans the route for house visits.</w:t>
                        </w:r>
                      </w:p>
                    </w:txbxContent>
                  </v:textbox>
                </v:shape>
                <v:shape id="Text Box 12" o:spid="_x0000_s1036" type="#_x0000_t202" style="position:absolute;left:23408;top:1170;width:7969;height:8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" filled="f" stroked="f" strokeweight=".5pt">
                  <v:textbox>
                    <w:txbxContent>
                      <w:p w14:paraId="1C235B2E" w14:textId="281E48A1" w:rsidR="00AC73DC" w:rsidRPr="00697364" w:rsidRDefault="003214AA" w:rsidP="00AC73DC">
                        <w:pPr>
                          <w:jc w:val="center"/>
                          <w:rPr>
                            <w:sz w:val="18"/>
                            <w:szCs w:val="18"/>
                          </w:rPr>
                        </w:pPr>
                        <w:r w:rsidRPr="003214AA">
                          <w:rPr>
                            <w:sz w:val="18"/>
                            <w:szCs w:val="18"/>
                          </w:rPr>
                          <w:t>Staff visits each house to deliver the message.</w:t>
                        </w:r>
                      </w:p>
                    </w:txbxContent>
                  </v:textbox>
                </v:shape>
                <v:shape id="Text Box 12" o:spid="_x0000_s1037" type="#_x0000_t202" style="position:absolute;left:34820;top:877;width:7969;height:8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" filled="f" stroked="f" strokeweight=".5pt">
                  <v:textbox>
                    <w:txbxContent>
                      <w:p w14:paraId="1BF50BB4" w14:textId="26FCA60F" w:rsidR="003214AA" w:rsidRPr="00697364" w:rsidRDefault="003214AA" w:rsidP="003214AA">
                        <w:pPr>
                          <w:jc w:val="center"/>
                          <w:rPr>
                            <w:sz w:val="18"/>
                            <w:szCs w:val="18"/>
                          </w:rPr>
                        </w:pPr>
                        <w:r w:rsidRPr="003214AA">
                          <w:rPr>
                            <w:sz w:val="18"/>
                            <w:szCs w:val="18"/>
                          </w:rPr>
                          <w:t>Staff collects feedback from residents</w:t>
                        </w:r>
                        <w:r>
                          <w:rPr>
                            <w:sz w:val="18"/>
                            <w:szCs w:val="18"/>
                          </w:rPr>
                          <w:t>.</w:t>
                        </w:r>
                      </w:p>
                    </w:txbxContent>
                  </v:textbox>
                </v:shape>
                <w10:wrap anchorx="margin"/>
              </v:group>
            </w:pict>
          </mc:Fallback>
        </mc:AlternateContent>
      </w:r>
      <w:r w:rsidR="00357A50" w:rsidRPr="006400B9">
        <w:rPr>
          <w:rFonts w:cs="Arial"/>
          <w:i w:val="0"/>
          <w:iCs w:val="0"/>
        </w:rPr>
        <w:br/>
      </w:r>
      <w:r w:rsidR="00357A50" w:rsidRPr="006400B9">
        <w:rPr>
          <w:rFonts w:cs="Arial"/>
          <w:i w:val="0"/>
          <w:iCs w:val="0"/>
        </w:rPr>
        <w:br/>
      </w:r>
      <w:r w:rsidR="00357A50" w:rsidRPr="006400B9">
        <w:rPr>
          <w:rFonts w:cs="Arial"/>
          <w:i w:val="0"/>
          <w:iCs w:val="0"/>
        </w:rPr>
        <w:br/>
      </w:r>
    </w:p>
    <w:p w14:paraId="17B2492A" w14:textId="78E0FE74" w:rsidR="004F2F82" w:rsidRPr="006400B9" w:rsidRDefault="004F2F82" w:rsidP="004F2F82">
      <w:pPr>
        <w:tabs>
          <w:tab w:val="left" w:pos="7212"/>
        </w:tabs>
        <w:ind w:firstLine="709"/>
        <w:rPr>
          <w:rFonts w:cs="Arial"/>
        </w:rPr>
      </w:pPr>
    </w:p>
    <w:p w14:paraId="44B4C1A4" w14:textId="36A24D1A" w:rsidR="009546B1" w:rsidRPr="006400B9" w:rsidRDefault="009546B1" w:rsidP="002A405E">
      <w:pPr>
        <w:tabs>
          <w:tab w:val="left" w:pos="7212"/>
        </w:tabs>
        <w:rPr>
          <w:rFonts w:cs="Arial"/>
        </w:rPr>
      </w:pPr>
    </w:p>
    <w:p w14:paraId="6A5A3062" w14:textId="72B27FB2" w:rsidR="009546B1" w:rsidRPr="006400B9" w:rsidRDefault="002A405E" w:rsidP="001E522F">
      <w:pPr>
        <w:ind w:firstLine="709"/>
        <w:rPr>
          <w:rFonts w:cs="Arial"/>
        </w:rPr>
      </w:pPr>
      <w:r w:rsidRPr="006400B9">
        <w:rPr>
          <w:rFonts w:cs="Arial"/>
        </w:rPr>
        <mc:AlternateContent>
          <mc:Choice Requires="wps">
            <w:drawing>
              <wp:anchor distT="0" distB="0" distL="114300" distR="114300" simplePos="0" relativeHeight="251658245" behindDoc="0" locked="0" layoutInCell="1" allowOverlap="1" wp14:anchorId="73F8F3E6" wp14:editId="126E0246">
                <wp:simplePos x="0" y="0"/>
                <wp:positionH relativeFrom="margin">
                  <wp:align>center</wp:align>
                </wp:positionH>
                <wp:positionV relativeFrom="paragraph">
                  <wp:posOffset>123190</wp:posOffset>
                </wp:positionV>
                <wp:extent cx="4322445" cy="635"/>
                <wp:effectExtent l="0" t="0" r="1905" b="8255"/>
                <wp:wrapNone/>
                <wp:docPr id="1731160672" name="Text Box 1"/>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08D0D004" w14:textId="7AA8180C" w:rsidR="002A405E" w:rsidRPr="006525CF" w:rsidRDefault="002A405E" w:rsidP="002A405E">
                            <w:pPr>
                              <w:pStyle w:val="Caption"/>
                              <w:jc w:val="center"/>
                              <w:rPr>
                                <w:noProof/>
                              </w:rPr>
                            </w:pPr>
                            <w:bookmarkStart w:id="18" w:name="_Toc169040075"/>
                            <w:bookmarkStart w:id="19" w:name="_Toc169252343"/>
                            <w:bookmarkStart w:id="20" w:name="_Toc170391645"/>
                            <w:r>
                              <w:t xml:space="preserve">Fig. </w:t>
                            </w:r>
                            <w:r w:rsidR="00974C1E">
                              <w:t>1</w:t>
                            </w:r>
                            <w:r>
                              <w:t>. House-to-House Visits for Communication</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F3E6" id="Text Box 1" o:spid="_x0000_s1038" type="#_x0000_t202" style="position:absolute;left:0;text-align:left;margin-left:0;margin-top:9.7pt;width:340.35pt;height:.05pt;z-index:2516582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2lGgIAAD8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XQ6m91yJsl3d3Mb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AcTgIC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" stroked="f">
                <v:textbox style="mso-fit-shape-to-text:t" inset="0,0,0,0">
                  <w:txbxContent>
                    <w:p w14:paraId="08D0D004" w14:textId="7AA8180C" w:rsidR="002A405E" w:rsidRPr="006525CF" w:rsidRDefault="002A405E" w:rsidP="002A405E">
                      <w:pPr>
                        <w:pStyle w:val="Caption"/>
                        <w:jc w:val="center"/>
                        <w:rPr>
                          <w:noProof/>
                        </w:rPr>
                      </w:pPr>
                      <w:bookmarkStart w:id="21" w:name="_Toc169040075"/>
                      <w:bookmarkStart w:id="22" w:name="_Toc169252343"/>
                      <w:bookmarkStart w:id="23" w:name="_Toc170391645"/>
                      <w:r>
                        <w:t xml:space="preserve">Fig. </w:t>
                      </w:r>
                      <w:r w:rsidR="00974C1E">
                        <w:t>1</w:t>
                      </w:r>
                      <w:r>
                        <w:t>. House-to-House Visits for Communication</w:t>
                      </w:r>
                      <w:bookmarkEnd w:id="21"/>
                      <w:bookmarkEnd w:id="22"/>
                      <w:bookmarkEnd w:id="23"/>
                    </w:p>
                  </w:txbxContent>
                </v:textbox>
                <w10:wrap anchorx="margin"/>
              </v:shape>
            </w:pict>
          </mc:Fallback>
        </mc:AlternateContent>
      </w:r>
    </w:p>
    <w:p w14:paraId="3AB1B9F2" w14:textId="600944FE" w:rsidR="00ED159C" w:rsidRPr="006400B9" w:rsidRDefault="002A405E" w:rsidP="001E522F">
      <w:pPr>
        <w:ind w:firstLine="709"/>
        <w:rPr>
          <w:rFonts w:cs="Arial"/>
        </w:rPr>
      </w:pPr>
      <w:r w:rsidRPr="006400B9">
        <w:rPr>
          <w:rFonts w:cs="Arial"/>
        </w:rPr>
        <mc:AlternateContent>
          <mc:Choice Requires="wpg">
            <w:drawing>
              <wp:anchor distT="0" distB="0" distL="114300" distR="114300" simplePos="0" relativeHeight="251658241" behindDoc="0" locked="0" layoutInCell="1" allowOverlap="1" wp14:anchorId="5E67EB10" wp14:editId="5829C5BA">
                <wp:simplePos x="0" y="0"/>
                <wp:positionH relativeFrom="margin">
                  <wp:align>center</wp:align>
                </wp:positionH>
                <wp:positionV relativeFrom="paragraph">
                  <wp:posOffset>251460</wp:posOffset>
                </wp:positionV>
                <wp:extent cx="4373880" cy="1045845"/>
                <wp:effectExtent l="0" t="0" r="7620" b="1905"/>
                <wp:wrapNone/>
                <wp:docPr id="2136795492" name="Group 14"/>
                <wp:cNvGraphicFramePr/>
                <a:graphic xmlns:a="http://schemas.openxmlformats.org/drawingml/2006/main">
                  <a:graphicData uri="http://schemas.microsoft.com/office/word/2010/wordprocessingGroup">
                    <wpg:wgp>
                      <wpg:cNvGrpSpPr/>
                      <wpg:grpSpPr>
                        <a:xfrm>
                          <a:off x="0" y="0"/>
                          <a:ext cx="4373880" cy="1045845"/>
                          <a:chOff x="0" y="0"/>
                          <a:chExt cx="4374211" cy="1046074"/>
                        </a:xfrm>
                      </wpg:grpSpPr>
                      <wps:wsp>
                        <wps:cNvPr id="694126694" name="Rectangle: Rounded Corners 10"/>
                        <wps:cNvSpPr/>
                        <wps:spPr>
                          <a:xfrm>
                            <a:off x="43892" y="7315"/>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063948" name="Rectangle: Rounded Corners 10"/>
                        <wps:cNvSpPr/>
                        <wps:spPr>
                          <a:xfrm>
                            <a:off x="1177748" y="0"/>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729101" name="Rectangle: Rounded Corners 10"/>
                        <wps:cNvSpPr/>
                        <wps:spPr>
                          <a:xfrm>
                            <a:off x="2304288" y="7315"/>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628877" name="Rectangle: Rounded Corners 10"/>
                        <wps:cNvSpPr/>
                        <wps:spPr>
                          <a:xfrm>
                            <a:off x="3445460" y="7315"/>
                            <a:ext cx="884555" cy="994410"/>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731561" name="Straight Arrow Connector 11"/>
                        <wps:cNvCnPr/>
                        <wps:spPr>
                          <a:xfrm>
                            <a:off x="943661" y="544373"/>
                            <a:ext cx="1974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4635996" name="Straight Arrow Connector 11"/>
                        <wps:cNvCnPr/>
                        <wps:spPr>
                          <a:xfrm>
                            <a:off x="2077517" y="537058"/>
                            <a:ext cx="1974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324691" name="Straight Arrow Connector 11"/>
                        <wps:cNvCnPr/>
                        <wps:spPr>
                          <a:xfrm>
                            <a:off x="3211373" y="537058"/>
                            <a:ext cx="1974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1297625" name="Text Box 12"/>
                        <wps:cNvSpPr txBox="1"/>
                        <wps:spPr>
                          <a:xfrm>
                            <a:off x="0" y="248717"/>
                            <a:ext cx="987552" cy="789584"/>
                          </a:xfrm>
                          <a:prstGeom prst="rect">
                            <a:avLst/>
                          </a:prstGeom>
                          <a:noFill/>
                          <a:ln w="6350">
                            <a:noFill/>
                          </a:ln>
                        </wps:spPr>
                        <wps:txbx>
                          <w:txbxContent>
                            <w:p w14:paraId="5194B8C2" w14:textId="168042E6" w:rsidR="002A3AAD" w:rsidRPr="00ED262D" w:rsidRDefault="00597232" w:rsidP="002A3AAD">
                              <w:pPr>
                                <w:jc w:val="center"/>
                                <w:rPr>
                                  <w:sz w:val="18"/>
                                  <w:szCs w:val="18"/>
                                </w:rPr>
                              </w:pPr>
                              <w:r w:rsidRPr="00597232">
                                <w:rPr>
                                  <w:sz w:val="18"/>
                                  <w:szCs w:val="18"/>
                                </w:rPr>
                                <w:t>Barangay staff drafts the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2499258" name="Text Box 12"/>
                        <wps:cNvSpPr txBox="1"/>
                        <wps:spPr>
                          <a:xfrm>
                            <a:off x="1126541" y="256032"/>
                            <a:ext cx="1002030" cy="533400"/>
                          </a:xfrm>
                          <a:prstGeom prst="rect">
                            <a:avLst/>
                          </a:prstGeom>
                          <a:noFill/>
                          <a:ln w="6350">
                            <a:noFill/>
                          </a:ln>
                        </wps:spPr>
                        <wps:txbx>
                          <w:txbxContent>
                            <w:p w14:paraId="5730AF1D" w14:textId="470D6FED" w:rsidR="00597232" w:rsidRPr="00ED262D" w:rsidRDefault="00597232" w:rsidP="00597232">
                              <w:pPr>
                                <w:jc w:val="center"/>
                                <w:rPr>
                                  <w:sz w:val="18"/>
                                  <w:szCs w:val="18"/>
                                </w:rPr>
                              </w:pPr>
                              <w:r w:rsidRPr="00597232">
                                <w:rPr>
                                  <w:sz w:val="18"/>
                                  <w:szCs w:val="18"/>
                                </w:rPr>
                                <w:t>Staff schedules the time for the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175452" name="Text Box 12"/>
                        <wps:cNvSpPr txBox="1"/>
                        <wps:spPr>
                          <a:xfrm>
                            <a:off x="2260397" y="117043"/>
                            <a:ext cx="979958" cy="811784"/>
                          </a:xfrm>
                          <a:prstGeom prst="rect">
                            <a:avLst/>
                          </a:prstGeom>
                          <a:noFill/>
                          <a:ln w="6350">
                            <a:noFill/>
                          </a:ln>
                        </wps:spPr>
                        <wps:txbx>
                          <w:txbxContent>
                            <w:p w14:paraId="5071F8E4" w14:textId="2738C494" w:rsidR="00C8684A" w:rsidRPr="00697364" w:rsidRDefault="00C8684A" w:rsidP="00C8684A">
                              <w:pPr>
                                <w:jc w:val="center"/>
                                <w:rPr>
                                  <w:sz w:val="18"/>
                                  <w:szCs w:val="18"/>
                                </w:rPr>
                              </w:pPr>
                              <w:r w:rsidRPr="00C8684A">
                                <w:rPr>
                                  <w:sz w:val="18"/>
                                  <w:szCs w:val="18"/>
                                </w:rPr>
                                <w:t>Announcement is broadcasted via the public address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5973251" name="Text Box 12"/>
                        <wps:cNvSpPr txBox="1"/>
                        <wps:spPr>
                          <a:xfrm>
                            <a:off x="3394253" y="29261"/>
                            <a:ext cx="979958" cy="1016813"/>
                          </a:xfrm>
                          <a:prstGeom prst="rect">
                            <a:avLst/>
                          </a:prstGeom>
                          <a:noFill/>
                          <a:ln w="6350">
                            <a:noFill/>
                          </a:ln>
                        </wps:spPr>
                        <wps:txbx>
                          <w:txbxContent>
                            <w:p w14:paraId="448C2B3F" w14:textId="0B074A9E" w:rsidR="00C8684A" w:rsidRPr="00697364" w:rsidRDefault="00A9662F" w:rsidP="00C8684A">
                              <w:pPr>
                                <w:jc w:val="center"/>
                                <w:rPr>
                                  <w:sz w:val="18"/>
                                  <w:szCs w:val="18"/>
                                </w:rPr>
                              </w:pPr>
                              <w:r w:rsidRPr="00A9662F">
                                <w:rPr>
                                  <w:sz w:val="18"/>
                                  <w:szCs w:val="18"/>
                                </w:rPr>
                                <w:t>Staff addresses any follow-up questions or concerns from residents.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67EB10" id="Group 14" o:spid="_x0000_s1039" style="position:absolute;left:0;text-align:left;margin-left:0;margin-top:19.8pt;width:344.4pt;height:82.35pt;z-index:251658241;mso-position-horizontal:center;mso-position-horizontal-relative:margin" coordsize="43742,1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">
                <v:roundrect id="Rectangle: Rounded Corners 10" o:spid="_x0000_s1040" style="position:absolute;left:438;top:73;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" filled="f" strokecolor="black [3213]" strokeweight=".5pt">
                  <v:stroke joinstyle="miter"/>
                </v:roundrect>
                <v:roundrect id="Rectangle: Rounded Corners 10" o:spid="_x0000_s1041" style="position:absolute;left:11777;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" filled="f" strokecolor="black [3213]" strokeweight=".5pt">
                  <v:stroke joinstyle="miter"/>
                </v:roundrect>
                <v:roundrect id="Rectangle: Rounded Corners 10" o:spid="_x0000_s1042" style="position:absolute;left:23042;top:73;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" filled="f" strokecolor="black [3213]" strokeweight=".5pt">
                  <v:stroke joinstyle="miter"/>
                </v:roundrect>
                <v:roundrect id="Rectangle: Rounded Corners 10" o:spid="_x0000_s1043" style="position:absolute;left:34454;top:73;width:8846;height:99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" filled="f" strokecolor="black [3213]" strokeweight=".5pt">
                  <v:stroke joinstyle="miter"/>
                </v:roundrect>
                <v:shape id="Straight Arrow Connector 11" o:spid="_x0000_s1044" type="#_x0000_t32" style="position:absolute;left:9436;top:5443;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" strokecolor="black [3213]" strokeweight=".5pt">
                  <v:stroke endarrow="block" joinstyle="miter"/>
                </v:shape>
                <v:shape id="Straight Arrow Connector 11" o:spid="_x0000_s1045" type="#_x0000_t32" style="position:absolute;left:20775;top:5370;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" strokecolor="black [3213]" strokeweight=".5pt">
                  <v:stroke endarrow="block" joinstyle="miter"/>
                </v:shape>
                <v:shape id="Straight Arrow Connector 11" o:spid="_x0000_s1046" type="#_x0000_t32" style="position:absolute;left:32113;top:5370;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" strokecolor="black [3213]" strokeweight=".5pt">
                  <v:stroke endarrow="block" joinstyle="miter"/>
                </v:shape>
                <v:shape id="Text Box 12" o:spid="_x0000_s1047" type="#_x0000_t202" style="position:absolute;top:2487;width:9875;height:7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" filled="f" stroked="f" strokeweight=".5pt">
                  <v:textbox>
                    <w:txbxContent>
                      <w:p w14:paraId="5194B8C2" w14:textId="168042E6" w:rsidR="002A3AAD" w:rsidRPr="00ED262D" w:rsidRDefault="00597232" w:rsidP="002A3AAD">
                        <w:pPr>
                          <w:jc w:val="center"/>
                          <w:rPr>
                            <w:sz w:val="18"/>
                            <w:szCs w:val="18"/>
                          </w:rPr>
                        </w:pPr>
                        <w:r w:rsidRPr="00597232">
                          <w:rPr>
                            <w:sz w:val="18"/>
                            <w:szCs w:val="18"/>
                          </w:rPr>
                          <w:t>Barangay staff drafts the announcement.</w:t>
                        </w:r>
                      </w:p>
                    </w:txbxContent>
                  </v:textbox>
                </v:shape>
                <v:shape id="Text Box 12" o:spid="_x0000_s1048" type="#_x0000_t202" style="position:absolute;left:11265;top:2560;width:1002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" filled="f" stroked="f" strokeweight=".5pt">
                  <v:textbox>
                    <w:txbxContent>
                      <w:p w14:paraId="5730AF1D" w14:textId="470D6FED" w:rsidR="00597232" w:rsidRPr="00ED262D" w:rsidRDefault="00597232" w:rsidP="00597232">
                        <w:pPr>
                          <w:jc w:val="center"/>
                          <w:rPr>
                            <w:sz w:val="18"/>
                            <w:szCs w:val="18"/>
                          </w:rPr>
                        </w:pPr>
                        <w:r w:rsidRPr="00597232">
                          <w:rPr>
                            <w:sz w:val="18"/>
                            <w:szCs w:val="18"/>
                          </w:rPr>
                          <w:t>Staff schedules the time for the announcement.</w:t>
                        </w:r>
                      </w:p>
                    </w:txbxContent>
                  </v:textbox>
                </v:shape>
                <v:shape id="Text Box 12" o:spid="_x0000_s1049" type="#_x0000_t202" style="position:absolute;left:22603;top:1170;width:9800;height:8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" filled="f" stroked="f" strokeweight=".5pt">
                  <v:textbox>
                    <w:txbxContent>
                      <w:p w14:paraId="5071F8E4" w14:textId="2738C494" w:rsidR="00C8684A" w:rsidRPr="00697364" w:rsidRDefault="00C8684A" w:rsidP="00C8684A">
                        <w:pPr>
                          <w:jc w:val="center"/>
                          <w:rPr>
                            <w:sz w:val="18"/>
                            <w:szCs w:val="18"/>
                          </w:rPr>
                        </w:pPr>
                        <w:r w:rsidRPr="00C8684A">
                          <w:rPr>
                            <w:sz w:val="18"/>
                            <w:szCs w:val="18"/>
                          </w:rPr>
                          <w:t>Announcement is broadcasted via the public address system.</w:t>
                        </w:r>
                      </w:p>
                    </w:txbxContent>
                  </v:textbox>
                </v:shape>
                <v:shape id="Text Box 12" o:spid="_x0000_s1050" type="#_x0000_t202" style="position:absolute;left:33942;top:292;width:9800;height:10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" filled="f" stroked="f" strokeweight=".5pt">
                  <v:textbox>
                    <w:txbxContent>
                      <w:p w14:paraId="448C2B3F" w14:textId="0B074A9E" w:rsidR="00C8684A" w:rsidRPr="00697364" w:rsidRDefault="00A9662F" w:rsidP="00C8684A">
                        <w:pPr>
                          <w:jc w:val="center"/>
                          <w:rPr>
                            <w:sz w:val="18"/>
                            <w:szCs w:val="18"/>
                          </w:rPr>
                        </w:pPr>
                        <w:r w:rsidRPr="00A9662F">
                          <w:rPr>
                            <w:sz w:val="18"/>
                            <w:szCs w:val="18"/>
                          </w:rPr>
                          <w:t>Staff addresses any follow-up questions or concerns from residents.</w:t>
                        </w:r>
                      </w:p>
                    </w:txbxContent>
                  </v:textbox>
                </v:shape>
                <w10:wrap anchorx="margin"/>
              </v:group>
            </w:pict>
          </mc:Fallback>
        </mc:AlternateContent>
      </w:r>
    </w:p>
    <w:p w14:paraId="30C5DB64" w14:textId="389E790F" w:rsidR="009013C8" w:rsidRPr="006400B9" w:rsidRDefault="009013C8" w:rsidP="00CB0330">
      <w:pPr>
        <w:tabs>
          <w:tab w:val="left" w:pos="7212"/>
        </w:tabs>
        <w:ind w:firstLine="709"/>
        <w:jc w:val="center"/>
        <w:rPr>
          <w:rFonts w:cs="Arial"/>
        </w:rPr>
      </w:pPr>
    </w:p>
    <w:p w14:paraId="4F87A790" w14:textId="1EFCDFCF" w:rsidR="002B44D5" w:rsidRPr="006400B9" w:rsidRDefault="002B44D5" w:rsidP="002A405E">
      <w:pPr>
        <w:tabs>
          <w:tab w:val="left" w:pos="7212"/>
        </w:tabs>
        <w:rPr>
          <w:rFonts w:cs="Arial"/>
          <w:sz w:val="18"/>
          <w:szCs w:val="18"/>
        </w:rPr>
      </w:pPr>
    </w:p>
    <w:p w14:paraId="569813BA" w14:textId="77777777" w:rsidR="00710EAB" w:rsidRPr="006400B9" w:rsidRDefault="00710EAB" w:rsidP="002A405E">
      <w:pPr>
        <w:tabs>
          <w:tab w:val="left" w:pos="7212"/>
        </w:tabs>
        <w:rPr>
          <w:rFonts w:cs="Arial"/>
          <w:sz w:val="18"/>
          <w:szCs w:val="18"/>
        </w:rPr>
      </w:pPr>
    </w:p>
    <w:p w14:paraId="78E7BE7B" w14:textId="77777777" w:rsidR="00710EAB" w:rsidRPr="006400B9" w:rsidRDefault="00710EAB" w:rsidP="002A405E">
      <w:pPr>
        <w:tabs>
          <w:tab w:val="left" w:pos="7212"/>
        </w:tabs>
        <w:rPr>
          <w:rFonts w:cs="Arial"/>
          <w:sz w:val="18"/>
          <w:szCs w:val="18"/>
        </w:rPr>
      </w:pPr>
    </w:p>
    <w:p w14:paraId="7E81A5AE" w14:textId="5EA8B39E" w:rsidR="002B44D5" w:rsidRPr="006400B9" w:rsidRDefault="002A405E" w:rsidP="002A405E">
      <w:pPr>
        <w:ind w:firstLine="709"/>
        <w:jc w:val="center"/>
        <w:rPr>
          <w:rFonts w:cs="Arial"/>
        </w:rPr>
      </w:pPr>
      <w:r w:rsidRPr="006400B9">
        <w:rPr>
          <w:rFonts w:cs="Arial"/>
        </w:rPr>
        <mc:AlternateContent>
          <mc:Choice Requires="wps">
            <w:drawing>
              <wp:anchor distT="0" distB="0" distL="114300" distR="114300" simplePos="0" relativeHeight="251658246" behindDoc="0" locked="0" layoutInCell="1" allowOverlap="1" wp14:anchorId="3FA20AE8" wp14:editId="2159E537">
                <wp:simplePos x="0" y="0"/>
                <wp:positionH relativeFrom="margin">
                  <wp:align>center</wp:align>
                </wp:positionH>
                <wp:positionV relativeFrom="paragraph">
                  <wp:posOffset>64135</wp:posOffset>
                </wp:positionV>
                <wp:extent cx="4373880" cy="635"/>
                <wp:effectExtent l="0" t="0" r="7620" b="8255"/>
                <wp:wrapNone/>
                <wp:docPr id="652783810" name="Text Box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51733FE2" w14:textId="70A00417" w:rsidR="002A405E" w:rsidRPr="00172E5C" w:rsidRDefault="002A405E" w:rsidP="002A405E">
                            <w:pPr>
                              <w:pStyle w:val="Caption"/>
                              <w:jc w:val="center"/>
                              <w:rPr>
                                <w:noProof/>
                                <w:sz w:val="22"/>
                                <w:szCs w:val="22"/>
                              </w:rPr>
                            </w:pPr>
                            <w:bookmarkStart w:id="24" w:name="_Toc169040076"/>
                            <w:bookmarkStart w:id="25" w:name="_Toc169252344"/>
                            <w:bookmarkStart w:id="26" w:name="_Toc170391646"/>
                            <w:r>
                              <w:t xml:space="preserve">Fig. </w:t>
                            </w:r>
                            <w:r w:rsidR="00974C1E">
                              <w:t>2</w:t>
                            </w:r>
                            <w:r>
                              <w:t>. Public Address System Announcements</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0AE8" id="_x0000_s1051" type="#_x0000_t202" style="position:absolute;left:0;text-align:left;margin-left:0;margin-top:5.05pt;width:344.4pt;height:.05pt;z-index:25165824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" stroked="f">
                <v:textbox style="mso-fit-shape-to-text:t" inset="0,0,0,0">
                  <w:txbxContent>
                    <w:p w14:paraId="51733FE2" w14:textId="70A00417" w:rsidR="002A405E" w:rsidRPr="00172E5C" w:rsidRDefault="002A405E" w:rsidP="002A405E">
                      <w:pPr>
                        <w:pStyle w:val="Caption"/>
                        <w:jc w:val="center"/>
                        <w:rPr>
                          <w:noProof/>
                          <w:sz w:val="22"/>
                          <w:szCs w:val="22"/>
                        </w:rPr>
                      </w:pPr>
                      <w:bookmarkStart w:id="27" w:name="_Toc169040076"/>
                      <w:bookmarkStart w:id="28" w:name="_Toc169252344"/>
                      <w:bookmarkStart w:id="29" w:name="_Toc170391646"/>
                      <w:r>
                        <w:t xml:space="preserve">Fig. </w:t>
                      </w:r>
                      <w:r w:rsidR="00974C1E">
                        <w:t>2</w:t>
                      </w:r>
                      <w:r>
                        <w:t>. Public Address System Announcements</w:t>
                      </w:r>
                      <w:bookmarkEnd w:id="27"/>
                      <w:bookmarkEnd w:id="28"/>
                      <w:bookmarkEnd w:id="29"/>
                    </w:p>
                  </w:txbxContent>
                </v:textbox>
                <w10:wrap anchorx="margin"/>
              </v:shape>
            </w:pict>
          </mc:Fallback>
        </mc:AlternateContent>
      </w:r>
    </w:p>
    <w:p w14:paraId="27175777" w14:textId="2210C1FE" w:rsidR="002B44D5" w:rsidRPr="006400B9" w:rsidRDefault="002B44D5" w:rsidP="002A405E">
      <w:pPr>
        <w:ind w:firstLine="709"/>
        <w:jc w:val="center"/>
        <w:rPr>
          <w:rFonts w:cs="Arial"/>
        </w:rPr>
      </w:pPr>
    </w:p>
    <w:p w14:paraId="074B4B48" w14:textId="56575C1F" w:rsidR="00536E94" w:rsidRPr="006400B9" w:rsidRDefault="00536E94" w:rsidP="00536E94">
      <w:pPr>
        <w:ind w:firstLine="709"/>
        <w:rPr>
          <w:rFonts w:cs="Arial"/>
        </w:rPr>
      </w:pPr>
    </w:p>
    <w:p w14:paraId="119023F8" w14:textId="4D3C41FE" w:rsidR="00536E94" w:rsidRPr="006400B9" w:rsidRDefault="002A405E" w:rsidP="00536E94">
      <w:pPr>
        <w:jc w:val="center"/>
        <w:rPr>
          <w:rFonts w:cs="Arial"/>
          <w:sz w:val="18"/>
          <w:szCs w:val="18"/>
        </w:rPr>
      </w:pPr>
      <w:r w:rsidRPr="006400B9">
        <w:rPr>
          <w:rFonts w:cs="Arial"/>
        </w:rPr>
        <mc:AlternateContent>
          <mc:Choice Requires="wpg">
            <w:drawing>
              <wp:anchor distT="0" distB="0" distL="114300" distR="114300" simplePos="0" relativeHeight="251658242" behindDoc="0" locked="0" layoutInCell="1" allowOverlap="1" wp14:anchorId="68B799E1" wp14:editId="559365FB">
                <wp:simplePos x="0" y="0"/>
                <wp:positionH relativeFrom="margin">
                  <wp:posOffset>772795</wp:posOffset>
                </wp:positionH>
                <wp:positionV relativeFrom="paragraph">
                  <wp:posOffset>-183515</wp:posOffset>
                </wp:positionV>
                <wp:extent cx="4282984" cy="994213"/>
                <wp:effectExtent l="0" t="0" r="22860" b="15875"/>
                <wp:wrapNone/>
                <wp:docPr id="2090468704" name="Group 76"/>
                <wp:cNvGraphicFramePr/>
                <a:graphic xmlns:a="http://schemas.openxmlformats.org/drawingml/2006/main">
                  <a:graphicData uri="http://schemas.microsoft.com/office/word/2010/wordprocessingGroup">
                    <wpg:wgp>
                      <wpg:cNvGrpSpPr/>
                      <wpg:grpSpPr>
                        <a:xfrm>
                          <a:off x="0" y="0"/>
                          <a:ext cx="4282984" cy="994213"/>
                          <a:chOff x="0" y="0"/>
                          <a:chExt cx="4282984" cy="994213"/>
                        </a:xfrm>
                      </wpg:grpSpPr>
                      <wps:wsp>
                        <wps:cNvPr id="858569235" name="Rectangle: Rounded Corners 10"/>
                        <wps:cNvSpPr/>
                        <wps:spPr>
                          <a:xfrm>
                            <a:off x="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014421" name="Rectangle: Rounded Corners 10"/>
                        <wps:cNvSpPr/>
                        <wps:spPr>
                          <a:xfrm>
                            <a:off x="112776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82404" name="Rectangle: Rounded Corners 10"/>
                        <wps:cNvSpPr/>
                        <wps:spPr>
                          <a:xfrm>
                            <a:off x="226314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7611535" name="Rectangle: Rounded Corners 10"/>
                        <wps:cNvSpPr/>
                        <wps:spPr>
                          <a:xfrm>
                            <a:off x="339852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3783" name="Straight Arrow Connector 11"/>
                        <wps:cNvCnPr/>
                        <wps:spPr>
                          <a:xfrm>
                            <a:off x="89916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9163502" name="Straight Arrow Connector 11"/>
                        <wps:cNvCnPr/>
                        <wps:spPr>
                          <a:xfrm>
                            <a:off x="203454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156597" name="Straight Arrow Connector 11"/>
                        <wps:cNvCnPr/>
                        <wps:spPr>
                          <a:xfrm>
                            <a:off x="316992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5337135" name="Text Box 12"/>
                        <wps:cNvSpPr txBox="1"/>
                        <wps:spPr>
                          <a:xfrm>
                            <a:off x="38100" y="182880"/>
                            <a:ext cx="796843" cy="650746"/>
                          </a:xfrm>
                          <a:prstGeom prst="rect">
                            <a:avLst/>
                          </a:prstGeom>
                          <a:noFill/>
                          <a:ln w="6350">
                            <a:noFill/>
                          </a:ln>
                        </wps:spPr>
                        <wps:txbx>
                          <w:txbxContent>
                            <w:p w14:paraId="02E17AC7" w14:textId="77777777" w:rsidR="00A32ACF" w:rsidRPr="00ED262D" w:rsidRDefault="00A32ACF" w:rsidP="00A32ACF">
                              <w:pPr>
                                <w:jc w:val="center"/>
                                <w:rPr>
                                  <w:sz w:val="18"/>
                                  <w:szCs w:val="18"/>
                                </w:rPr>
                              </w:pPr>
                              <w:r w:rsidRPr="00ED262D">
                                <w:rPr>
                                  <w:sz w:val="18"/>
                                  <w:szCs w:val="18"/>
                                </w:rPr>
                                <w:t>Resident visits the barangay office.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044819" name="Text Box 12"/>
                        <wps:cNvSpPr txBox="1"/>
                        <wps:spPr>
                          <a:xfrm>
                            <a:off x="1173480" y="91440"/>
                            <a:ext cx="796843" cy="818988"/>
                          </a:xfrm>
                          <a:prstGeom prst="rect">
                            <a:avLst/>
                          </a:prstGeom>
                          <a:noFill/>
                          <a:ln w="6350">
                            <a:noFill/>
                          </a:ln>
                        </wps:spPr>
                        <wps:txbx>
                          <w:txbxContent>
                            <w:p w14:paraId="0B9D596A" w14:textId="354FEC49" w:rsidR="00A32ACF" w:rsidRPr="00ED262D" w:rsidRDefault="00865816" w:rsidP="00A32ACF">
                              <w:pPr>
                                <w:jc w:val="center"/>
                                <w:rPr>
                                  <w:sz w:val="18"/>
                                  <w:szCs w:val="18"/>
                                </w:rPr>
                              </w:pPr>
                              <w:r w:rsidRPr="00865816">
                                <w:rPr>
                                  <w:sz w:val="18"/>
                                  <w:szCs w:val="18"/>
                                </w:rPr>
                                <w:t>Resident submits a document or permit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867760" name="Text Box 12"/>
                        <wps:cNvSpPr txBox="1"/>
                        <wps:spPr>
                          <a:xfrm>
                            <a:off x="2308860" y="205740"/>
                            <a:ext cx="796843" cy="658238"/>
                          </a:xfrm>
                          <a:prstGeom prst="rect">
                            <a:avLst/>
                          </a:prstGeom>
                          <a:noFill/>
                          <a:ln w="6350">
                            <a:noFill/>
                          </a:ln>
                        </wps:spPr>
                        <wps:txbx>
                          <w:txbxContent>
                            <w:p w14:paraId="62BBF9AD" w14:textId="60D779A3" w:rsidR="00A32ACF" w:rsidRPr="00365203" w:rsidRDefault="00865816" w:rsidP="00A32ACF">
                              <w:pPr>
                                <w:jc w:val="center"/>
                                <w:rPr>
                                  <w:sz w:val="18"/>
                                  <w:szCs w:val="18"/>
                                </w:rPr>
                              </w:pPr>
                              <w:r w:rsidRPr="00865816">
                                <w:rPr>
                                  <w:sz w:val="18"/>
                                  <w:szCs w:val="18"/>
                                </w:rPr>
                                <w:t>Staff verifies the request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303503" name="Text Box 12"/>
                        <wps:cNvSpPr txBox="1"/>
                        <wps:spPr>
                          <a:xfrm>
                            <a:off x="3444240" y="99060"/>
                            <a:ext cx="796843" cy="819141"/>
                          </a:xfrm>
                          <a:prstGeom prst="rect">
                            <a:avLst/>
                          </a:prstGeom>
                          <a:noFill/>
                          <a:ln w="6350">
                            <a:noFill/>
                          </a:ln>
                        </wps:spPr>
                        <wps:txbx>
                          <w:txbxContent>
                            <w:p w14:paraId="4D37BEAB" w14:textId="58AE75D1" w:rsidR="00A32ACF" w:rsidRPr="00365203" w:rsidRDefault="00044344" w:rsidP="00A32ACF">
                              <w:pPr>
                                <w:jc w:val="center"/>
                                <w:rPr>
                                  <w:sz w:val="18"/>
                                  <w:szCs w:val="18"/>
                                </w:rPr>
                              </w:pPr>
                              <w:r w:rsidRPr="00044344">
                                <w:rPr>
                                  <w:sz w:val="18"/>
                                  <w:szCs w:val="18"/>
                                </w:rPr>
                                <w:t>Staff processes the request</w:t>
                              </w:r>
                              <w:r>
                                <w:rPr>
                                  <w:sz w:val="18"/>
                                  <w:szCs w:val="18"/>
                                </w:rPr>
                                <w:t xml:space="preserve"> in the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B799E1" id="Group 76" o:spid="_x0000_s1052" style="position:absolute;left:0;text-align:left;margin-left:60.85pt;margin-top:-14.45pt;width:337.25pt;height:78.3pt;z-index:251658242;mso-position-horizontal-relative:margin" coordsize="42829,9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">
                <v:roundrect id="Rectangle: Rounded Corners 10" o:spid="_x0000_s1053" style="position:absolute;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" filled="f" strokecolor="black [3213]" strokeweight=".5pt">
                  <v:stroke joinstyle="miter"/>
                </v:roundrect>
                <v:roundrect id="Rectangle: Rounded Corners 10" o:spid="_x0000_s1054" style="position:absolute;left:11277;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" filled="f" strokecolor="black [3213]" strokeweight=".5pt">
                  <v:stroke joinstyle="miter"/>
                </v:roundrect>
                <v:roundrect id="Rectangle: Rounded Corners 10" o:spid="_x0000_s1055" style="position:absolute;left:22631;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" filled="f" strokecolor="black [3213]" strokeweight=".5pt">
                  <v:stroke joinstyle="miter"/>
                </v:roundrect>
                <v:roundrect id="Rectangle: Rounded Corners 10" o:spid="_x0000_s1056" style="position:absolute;left:33985;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" filled="f" strokecolor="black [3213]" strokeweight=".5pt">
                  <v:stroke joinstyle="miter"/>
                </v:roundrect>
                <v:shape id="Straight Arrow Connector 11" o:spid="_x0000_s1057" type="#_x0000_t32" style="position:absolute;left:8991;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" strokecolor="black [3213]" strokeweight=".5pt">
                  <v:stroke endarrow="block" joinstyle="miter"/>
                </v:shape>
                <v:shape id="Straight Arrow Connector 11" o:spid="_x0000_s1058" type="#_x0000_t32" style="position:absolute;left:20345;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" strokecolor="black [3213]" strokeweight=".5pt">
                  <v:stroke endarrow="block" joinstyle="miter"/>
                </v:shape>
                <v:shape id="Straight Arrow Connector 11" o:spid="_x0000_s1059" type="#_x0000_t32" style="position:absolute;left:31699;top:5334;width:1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" strokecolor="black [3213]" strokeweight=".5pt">
                  <v:stroke endarrow="block" joinstyle="miter"/>
                </v:shape>
                <v:shape id="Text Box 12" o:spid="_x0000_s1060" type="#_x0000_t202" style="position:absolute;left:381;top:1828;width:7968;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" filled="f" stroked="f" strokeweight=".5pt">
                  <v:textbox>
                    <w:txbxContent>
                      <w:p w14:paraId="02E17AC7" w14:textId="77777777" w:rsidR="00A32ACF" w:rsidRPr="00ED262D" w:rsidRDefault="00A32ACF" w:rsidP="00A32ACF">
                        <w:pPr>
                          <w:jc w:val="center"/>
                          <w:rPr>
                            <w:sz w:val="18"/>
                            <w:szCs w:val="18"/>
                          </w:rPr>
                        </w:pPr>
                        <w:r w:rsidRPr="00ED262D">
                          <w:rPr>
                            <w:sz w:val="18"/>
                            <w:szCs w:val="18"/>
                          </w:rPr>
                          <w:t>Resident visits the barangay office.</w:t>
                        </w:r>
                      </w:p>
                    </w:txbxContent>
                  </v:textbox>
                </v:shape>
                <v:shape id="Text Box 12" o:spid="_x0000_s1061" type="#_x0000_t202" style="position:absolute;left:11734;top:914;width:7969;height:8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" filled="f" stroked="f" strokeweight=".5pt">
                  <v:textbox>
                    <w:txbxContent>
                      <w:p w14:paraId="0B9D596A" w14:textId="354FEC49" w:rsidR="00A32ACF" w:rsidRPr="00ED262D" w:rsidRDefault="00865816" w:rsidP="00A32ACF">
                        <w:pPr>
                          <w:jc w:val="center"/>
                          <w:rPr>
                            <w:sz w:val="18"/>
                            <w:szCs w:val="18"/>
                          </w:rPr>
                        </w:pPr>
                        <w:r w:rsidRPr="00865816">
                          <w:rPr>
                            <w:sz w:val="18"/>
                            <w:szCs w:val="18"/>
                          </w:rPr>
                          <w:t>Resident submits a document or permit request.</w:t>
                        </w:r>
                      </w:p>
                    </w:txbxContent>
                  </v:textbox>
                </v:shape>
                <v:shape id="Text Box 12" o:spid="_x0000_s1062" type="#_x0000_t202" style="position:absolute;left:23088;top:2057;width:7969;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" filled="f" stroked="f" strokeweight=".5pt">
                  <v:textbox>
                    <w:txbxContent>
                      <w:p w14:paraId="62BBF9AD" w14:textId="60D779A3" w:rsidR="00A32ACF" w:rsidRPr="00365203" w:rsidRDefault="00865816" w:rsidP="00A32ACF">
                        <w:pPr>
                          <w:jc w:val="center"/>
                          <w:rPr>
                            <w:sz w:val="18"/>
                            <w:szCs w:val="18"/>
                          </w:rPr>
                        </w:pPr>
                        <w:r w:rsidRPr="00865816">
                          <w:rPr>
                            <w:sz w:val="18"/>
                            <w:szCs w:val="18"/>
                          </w:rPr>
                          <w:t>Staff verifies the request details.</w:t>
                        </w:r>
                      </w:p>
                    </w:txbxContent>
                  </v:textbox>
                </v:shape>
                <v:shape id="Text Box 12" o:spid="_x0000_s1063" type="#_x0000_t202" style="position:absolute;left:34442;top:990;width:7968;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" filled="f" stroked="f" strokeweight=".5pt">
                  <v:textbox>
                    <w:txbxContent>
                      <w:p w14:paraId="4D37BEAB" w14:textId="58AE75D1" w:rsidR="00A32ACF" w:rsidRPr="00365203" w:rsidRDefault="00044344" w:rsidP="00A32ACF">
                        <w:pPr>
                          <w:jc w:val="center"/>
                          <w:rPr>
                            <w:sz w:val="18"/>
                            <w:szCs w:val="18"/>
                          </w:rPr>
                        </w:pPr>
                        <w:r w:rsidRPr="00044344">
                          <w:rPr>
                            <w:sz w:val="18"/>
                            <w:szCs w:val="18"/>
                          </w:rPr>
                          <w:t>Staff processes the request</w:t>
                        </w:r>
                        <w:r>
                          <w:rPr>
                            <w:sz w:val="18"/>
                            <w:szCs w:val="18"/>
                          </w:rPr>
                          <w:t xml:space="preserve"> in the computer.</w:t>
                        </w:r>
                      </w:p>
                    </w:txbxContent>
                  </v:textbox>
                </v:shape>
                <w10:wrap anchorx="margin"/>
              </v:group>
            </w:pict>
          </mc:Fallback>
        </mc:AlternateContent>
      </w:r>
    </w:p>
    <w:p w14:paraId="6DC9C9DC" w14:textId="77777777" w:rsidR="002A405E" w:rsidRPr="006400B9" w:rsidRDefault="002A405E" w:rsidP="00536E94">
      <w:pPr>
        <w:jc w:val="center"/>
        <w:rPr>
          <w:rFonts w:cs="Arial"/>
          <w:sz w:val="18"/>
          <w:szCs w:val="18"/>
        </w:rPr>
      </w:pPr>
    </w:p>
    <w:p w14:paraId="6D803360" w14:textId="77777777" w:rsidR="002A405E" w:rsidRPr="006400B9" w:rsidRDefault="002A405E" w:rsidP="00536E94">
      <w:pPr>
        <w:jc w:val="center"/>
        <w:rPr>
          <w:rFonts w:cs="Arial"/>
          <w:sz w:val="18"/>
          <w:szCs w:val="18"/>
        </w:rPr>
      </w:pPr>
    </w:p>
    <w:p w14:paraId="2E747080" w14:textId="20ED13A2" w:rsidR="002A405E" w:rsidRPr="006400B9" w:rsidRDefault="002A405E" w:rsidP="00536E94">
      <w:pPr>
        <w:jc w:val="center"/>
        <w:rPr>
          <w:rFonts w:cs="Arial"/>
          <w:sz w:val="18"/>
          <w:szCs w:val="18"/>
        </w:rPr>
      </w:pPr>
    </w:p>
    <w:p w14:paraId="351769A7" w14:textId="6F23A674" w:rsidR="002A405E" w:rsidRPr="006400B9" w:rsidRDefault="00974C1E" w:rsidP="00974C1E">
      <w:pPr>
        <w:tabs>
          <w:tab w:val="center" w:pos="4680"/>
          <w:tab w:val="right" w:pos="9360"/>
        </w:tabs>
        <w:rPr>
          <w:rFonts w:cs="Arial"/>
          <w:sz w:val="18"/>
          <w:szCs w:val="18"/>
        </w:rPr>
      </w:pPr>
      <w:r w:rsidRPr="006400B9">
        <w:rPr>
          <w:rFonts w:cs="Arial"/>
          <w:sz w:val="18"/>
          <w:szCs w:val="18"/>
        </w:rPr>
        <w:tab/>
      </w:r>
      <w:r w:rsidR="002A405E" w:rsidRPr="006400B9">
        <w:rPr>
          <w:rFonts w:cs="Arial"/>
        </w:rPr>
        <mc:AlternateContent>
          <mc:Choice Requires="wps">
            <w:drawing>
              <wp:anchor distT="0" distB="0" distL="114300" distR="114300" simplePos="0" relativeHeight="251658247" behindDoc="0" locked="0" layoutInCell="1" allowOverlap="1" wp14:anchorId="3A879503" wp14:editId="10BB21C9">
                <wp:simplePos x="0" y="0"/>
                <wp:positionH relativeFrom="column">
                  <wp:posOffset>780415</wp:posOffset>
                </wp:positionH>
                <wp:positionV relativeFrom="paragraph">
                  <wp:posOffset>8255</wp:posOffset>
                </wp:positionV>
                <wp:extent cx="4282440" cy="635"/>
                <wp:effectExtent l="0" t="0" r="0" b="0"/>
                <wp:wrapNone/>
                <wp:docPr id="677044042" name="Text Box 1"/>
                <wp:cNvGraphicFramePr/>
                <a:graphic xmlns:a="http://schemas.openxmlformats.org/drawingml/2006/main">
                  <a:graphicData uri="http://schemas.microsoft.com/office/word/2010/wordprocessingShape">
                    <wps:wsp>
                      <wps:cNvSpPr txBox="1"/>
                      <wps:spPr>
                        <a:xfrm>
                          <a:off x="0" y="0"/>
                          <a:ext cx="4282440" cy="635"/>
                        </a:xfrm>
                        <a:prstGeom prst="rect">
                          <a:avLst/>
                        </a:prstGeom>
                        <a:solidFill>
                          <a:prstClr val="white"/>
                        </a:solidFill>
                        <a:ln>
                          <a:noFill/>
                        </a:ln>
                      </wps:spPr>
                      <wps:txbx>
                        <w:txbxContent>
                          <w:p w14:paraId="60489A08" w14:textId="6B7406BA" w:rsidR="002A405E" w:rsidRPr="005F184A" w:rsidRDefault="002A405E" w:rsidP="002A405E">
                            <w:pPr>
                              <w:pStyle w:val="Caption"/>
                              <w:jc w:val="center"/>
                              <w:rPr>
                                <w:noProof/>
                                <w:sz w:val="22"/>
                                <w:szCs w:val="22"/>
                              </w:rPr>
                            </w:pPr>
                            <w:bookmarkStart w:id="30" w:name="_Toc169040077"/>
                            <w:bookmarkStart w:id="31" w:name="_Toc169252345"/>
                            <w:bookmarkStart w:id="32" w:name="_Toc170391647"/>
                            <w:r>
                              <w:t xml:space="preserve">Fig. </w:t>
                            </w:r>
                            <w:r w:rsidR="00974C1E">
                              <w:t>3</w:t>
                            </w:r>
                            <w:r>
                              <w:t>. Document and Permit Requests</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79503" id="_x0000_s1064" type="#_x0000_t202" style="position:absolute;margin-left:61.45pt;margin-top:.65pt;width:337.2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bMyGgIAAEAEAAAOAAAAZHJzL2Uyb0RvYy54bWysU8Fu2zAMvQ/YPwi6L06yrC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zMb+eLBYUkxW4+foo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" stroked="f">
                <v:textbox style="mso-fit-shape-to-text:t" inset="0,0,0,0">
                  <w:txbxContent>
                    <w:p w14:paraId="60489A08" w14:textId="6B7406BA" w:rsidR="002A405E" w:rsidRPr="005F184A" w:rsidRDefault="002A405E" w:rsidP="002A405E">
                      <w:pPr>
                        <w:pStyle w:val="Caption"/>
                        <w:jc w:val="center"/>
                        <w:rPr>
                          <w:noProof/>
                          <w:sz w:val="22"/>
                          <w:szCs w:val="22"/>
                        </w:rPr>
                      </w:pPr>
                      <w:bookmarkStart w:id="33" w:name="_Toc169040077"/>
                      <w:bookmarkStart w:id="34" w:name="_Toc169252345"/>
                      <w:bookmarkStart w:id="35" w:name="_Toc170391647"/>
                      <w:r>
                        <w:t xml:space="preserve">Fig. </w:t>
                      </w:r>
                      <w:r w:rsidR="00974C1E">
                        <w:t>3</w:t>
                      </w:r>
                      <w:r>
                        <w:t>. Document and Permit Requests</w:t>
                      </w:r>
                      <w:bookmarkEnd w:id="33"/>
                      <w:bookmarkEnd w:id="34"/>
                      <w:bookmarkEnd w:id="35"/>
                    </w:p>
                  </w:txbxContent>
                </v:textbox>
              </v:shape>
            </w:pict>
          </mc:Fallback>
        </mc:AlternateContent>
      </w:r>
      <w:r w:rsidRPr="006400B9">
        <w:rPr>
          <w:rFonts w:cs="Arial"/>
          <w:sz w:val="18"/>
          <w:szCs w:val="18"/>
        </w:rPr>
        <w:tab/>
      </w:r>
    </w:p>
    <w:p w14:paraId="28AFB338" w14:textId="77777777" w:rsidR="00DF7C69" w:rsidRPr="006400B9" w:rsidRDefault="00DF7C69" w:rsidP="00DF7C69">
      <w:pPr>
        <w:rPr>
          <w:rFonts w:cs="Arial"/>
          <w:sz w:val="18"/>
          <w:szCs w:val="18"/>
        </w:rPr>
      </w:pPr>
    </w:p>
    <w:p w14:paraId="0091EB28" w14:textId="7DCC7BA0" w:rsidR="0073791C" w:rsidRPr="006400B9" w:rsidRDefault="002A405E" w:rsidP="00DF7C69">
      <w:pPr>
        <w:rPr>
          <w:rFonts w:cs="Arial"/>
          <w:sz w:val="18"/>
          <w:szCs w:val="18"/>
        </w:rPr>
      </w:pPr>
      <w:r w:rsidRPr="006400B9">
        <w:rPr>
          <w:rFonts w:cs="Arial"/>
          <w:sz w:val="18"/>
          <w:szCs w:val="18"/>
        </w:rPr>
        <w:lastRenderedPageBreak/>
        <mc:AlternateContent>
          <mc:Choice Requires="wpg">
            <w:drawing>
              <wp:anchor distT="0" distB="0" distL="114300" distR="114300" simplePos="0" relativeHeight="251658244" behindDoc="0" locked="0" layoutInCell="1" allowOverlap="1" wp14:anchorId="00532F92" wp14:editId="5AF8B614">
                <wp:simplePos x="0" y="0"/>
                <wp:positionH relativeFrom="column">
                  <wp:posOffset>259080</wp:posOffset>
                </wp:positionH>
                <wp:positionV relativeFrom="paragraph">
                  <wp:posOffset>245110</wp:posOffset>
                </wp:positionV>
                <wp:extent cx="5417820" cy="1024890"/>
                <wp:effectExtent l="0" t="0" r="11430" b="3810"/>
                <wp:wrapNone/>
                <wp:docPr id="1964647587" name="Group 77"/>
                <wp:cNvGraphicFramePr/>
                <a:graphic xmlns:a="http://schemas.openxmlformats.org/drawingml/2006/main">
                  <a:graphicData uri="http://schemas.microsoft.com/office/word/2010/wordprocessingGroup">
                    <wpg:wgp>
                      <wpg:cNvGrpSpPr/>
                      <wpg:grpSpPr>
                        <a:xfrm>
                          <a:off x="0" y="0"/>
                          <a:ext cx="5417820" cy="1024890"/>
                          <a:chOff x="0" y="0"/>
                          <a:chExt cx="5417820" cy="1024890"/>
                        </a:xfrm>
                      </wpg:grpSpPr>
                      <wps:wsp>
                        <wps:cNvPr id="456926364" name="Rectangle: Rounded Corners 10"/>
                        <wps:cNvSpPr/>
                        <wps:spPr>
                          <a:xfrm>
                            <a:off x="4533900" y="0"/>
                            <a:ext cx="883920" cy="993775"/>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216474" name="Text Box 12"/>
                        <wps:cNvSpPr txBox="1"/>
                        <wps:spPr>
                          <a:xfrm>
                            <a:off x="4572000" y="30480"/>
                            <a:ext cx="796290" cy="994410"/>
                          </a:xfrm>
                          <a:prstGeom prst="rect">
                            <a:avLst/>
                          </a:prstGeom>
                          <a:noFill/>
                          <a:ln w="6350">
                            <a:noFill/>
                          </a:ln>
                        </wps:spPr>
                        <wps:txbx>
                          <w:txbxContent>
                            <w:p w14:paraId="3A569914" w14:textId="03656AC8" w:rsidR="00A32ACF" w:rsidRPr="00697364" w:rsidRDefault="009427EC" w:rsidP="00A32ACF">
                              <w:pPr>
                                <w:jc w:val="center"/>
                                <w:rPr>
                                  <w:sz w:val="18"/>
                                  <w:szCs w:val="18"/>
                                </w:rPr>
                              </w:pPr>
                              <w:r w:rsidRPr="009427EC">
                                <w:rPr>
                                  <w:sz w:val="18"/>
                                  <w:szCs w:val="18"/>
                                </w:rPr>
                                <w:t xml:space="preserve">Resident is </w:t>
                              </w:r>
                              <w:r>
                                <w:rPr>
                                  <w:sz w:val="18"/>
                                  <w:szCs w:val="18"/>
                                </w:rPr>
                                <w:t>asked</w:t>
                              </w:r>
                              <w:r w:rsidRPr="009427EC">
                                <w:rPr>
                                  <w:sz w:val="18"/>
                                  <w:szCs w:val="18"/>
                                </w:rPr>
                                <w:t xml:space="preserve"> to pick up the completed document or permit.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18224" name="Rectangle: Rounded Corners 10"/>
                        <wps:cNvSpPr/>
                        <wps:spPr>
                          <a:xfrm>
                            <a:off x="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335372" name="Rectangle: Rounded Corners 10"/>
                        <wps:cNvSpPr/>
                        <wps:spPr>
                          <a:xfrm>
                            <a:off x="112776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363626" name="Rectangle: Rounded Corners 10"/>
                        <wps:cNvSpPr/>
                        <wps:spPr>
                          <a:xfrm>
                            <a:off x="226314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941376" name="Rectangle: Rounded Corners 10"/>
                        <wps:cNvSpPr/>
                        <wps:spPr>
                          <a:xfrm>
                            <a:off x="339852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053641" name="Straight Arrow Connector 11"/>
                        <wps:cNvCnPr/>
                        <wps:spPr>
                          <a:xfrm>
                            <a:off x="90678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809866" name="Straight Arrow Connector 11"/>
                        <wps:cNvCnPr/>
                        <wps:spPr>
                          <a:xfrm>
                            <a:off x="203454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5293519" name="Straight Arrow Connector 11"/>
                        <wps:cNvCnPr/>
                        <wps:spPr>
                          <a:xfrm>
                            <a:off x="316992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6911698" name="Straight Arrow Connector 11"/>
                        <wps:cNvCnPr/>
                        <wps:spPr>
                          <a:xfrm>
                            <a:off x="429768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9769940" name="Text Box 12"/>
                        <wps:cNvSpPr txBox="1"/>
                        <wps:spPr>
                          <a:xfrm>
                            <a:off x="0" y="22860"/>
                            <a:ext cx="884464" cy="937260"/>
                          </a:xfrm>
                          <a:prstGeom prst="rect">
                            <a:avLst/>
                          </a:prstGeom>
                          <a:noFill/>
                          <a:ln w="6350">
                            <a:noFill/>
                          </a:ln>
                        </wps:spPr>
                        <wps:txbx>
                          <w:txbxContent>
                            <w:p w14:paraId="56D95F3B" w14:textId="755E56FD" w:rsidR="0073791C" w:rsidRPr="00ED262D" w:rsidRDefault="003C0C5C" w:rsidP="0073791C">
                              <w:pPr>
                                <w:jc w:val="center"/>
                                <w:rPr>
                                  <w:sz w:val="18"/>
                                  <w:szCs w:val="18"/>
                                </w:rPr>
                              </w:pPr>
                              <w:r>
                                <w:rPr>
                                  <w:sz w:val="18"/>
                                  <w:szCs w:val="18"/>
                                </w:rPr>
                                <w:t>Barangay S</w:t>
                              </w:r>
                              <w:r w:rsidR="001218DB" w:rsidRPr="001218DB">
                                <w:rPr>
                                  <w:sz w:val="18"/>
                                  <w:szCs w:val="18"/>
                                </w:rPr>
                                <w:t xml:space="preserve">taff drafts the required document </w:t>
                              </w:r>
                              <w:r w:rsidR="00011B7B">
                                <w:rPr>
                                  <w:sz w:val="18"/>
                                  <w:szCs w:val="18"/>
                                </w:rPr>
                                <w:t xml:space="preserve">or permit </w:t>
                              </w:r>
                              <w:r w:rsidR="001218DB" w:rsidRPr="001218DB">
                                <w:rPr>
                                  <w:sz w:val="18"/>
                                  <w:szCs w:val="18"/>
                                </w:rPr>
                                <w:t xml:space="preserve">in </w:t>
                              </w:r>
                              <w:r w:rsidR="001218DB">
                                <w:rPr>
                                  <w:sz w:val="18"/>
                                  <w:szCs w:val="18"/>
                                </w:rPr>
                                <w:t>Microsoft</w:t>
                              </w:r>
                              <w:r w:rsidR="001218DB" w:rsidRPr="001218DB">
                                <w:rPr>
                                  <w:sz w:val="18"/>
                                  <w:szCs w:val="18"/>
                                </w:rPr>
                                <w:t xml:space="preserve">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237415" name="Text Box 12"/>
                        <wps:cNvSpPr txBox="1"/>
                        <wps:spPr>
                          <a:xfrm>
                            <a:off x="1173480" y="91440"/>
                            <a:ext cx="796843" cy="818988"/>
                          </a:xfrm>
                          <a:prstGeom prst="rect">
                            <a:avLst/>
                          </a:prstGeom>
                          <a:noFill/>
                          <a:ln w="6350">
                            <a:noFill/>
                          </a:ln>
                        </wps:spPr>
                        <wps:txbx>
                          <w:txbxContent>
                            <w:p w14:paraId="37243211" w14:textId="4D7052DD" w:rsidR="0073791C" w:rsidRPr="00ED262D" w:rsidRDefault="00011B7B" w:rsidP="0073791C">
                              <w:pPr>
                                <w:jc w:val="center"/>
                                <w:rPr>
                                  <w:sz w:val="18"/>
                                  <w:szCs w:val="18"/>
                                </w:rPr>
                              </w:pPr>
                              <w:r w:rsidRPr="00011B7B">
                                <w:rPr>
                                  <w:sz w:val="18"/>
                                  <w:szCs w:val="18"/>
                                </w:rPr>
                                <w:t>Document is reviewed and edited for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4487797" name="Text Box 12"/>
                        <wps:cNvSpPr txBox="1"/>
                        <wps:spPr>
                          <a:xfrm>
                            <a:off x="2316480" y="182880"/>
                            <a:ext cx="796290" cy="657860"/>
                          </a:xfrm>
                          <a:prstGeom prst="rect">
                            <a:avLst/>
                          </a:prstGeom>
                          <a:noFill/>
                          <a:ln w="6350">
                            <a:noFill/>
                          </a:ln>
                        </wps:spPr>
                        <wps:txbx>
                          <w:txbxContent>
                            <w:p w14:paraId="0BE23256" w14:textId="5D593F84" w:rsidR="0073791C" w:rsidRPr="00365203" w:rsidRDefault="00011B7B" w:rsidP="0073791C">
                              <w:pPr>
                                <w:jc w:val="center"/>
                                <w:rPr>
                                  <w:sz w:val="18"/>
                                  <w:szCs w:val="18"/>
                                </w:rPr>
                              </w:pPr>
                              <w:r w:rsidRPr="00011B7B">
                                <w:rPr>
                                  <w:sz w:val="18"/>
                                  <w:szCs w:val="18"/>
                                </w:rPr>
                                <w:t>Document is approved by relevant authorities.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85537" name="Text Box 12"/>
                        <wps:cNvSpPr txBox="1"/>
                        <wps:spPr>
                          <a:xfrm>
                            <a:off x="3444240" y="251460"/>
                            <a:ext cx="796290" cy="534010"/>
                          </a:xfrm>
                          <a:prstGeom prst="rect">
                            <a:avLst/>
                          </a:prstGeom>
                          <a:noFill/>
                          <a:ln w="6350">
                            <a:noFill/>
                          </a:ln>
                        </wps:spPr>
                        <wps:txbx>
                          <w:txbxContent>
                            <w:p w14:paraId="5F699075" w14:textId="5AD33D68" w:rsidR="0073791C" w:rsidRPr="00365203" w:rsidRDefault="00490BF4" w:rsidP="0073791C">
                              <w:pPr>
                                <w:jc w:val="center"/>
                                <w:rPr>
                                  <w:sz w:val="18"/>
                                  <w:szCs w:val="18"/>
                                </w:rPr>
                              </w:pPr>
                              <w:r w:rsidRPr="00490BF4">
                                <w:rPr>
                                  <w:sz w:val="18"/>
                                  <w:szCs w:val="18"/>
                                </w:rPr>
                                <w:t>Document is finalized and printed.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532F92" id="Group 77" o:spid="_x0000_s1065" style="position:absolute;margin-left:20.4pt;margin-top:19.3pt;width:426.6pt;height:80.7pt;z-index:251658244" coordsize="54178,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">
                <v:roundrect id="Rectangle: Rounded Corners 10" o:spid="_x0000_s1066" style="position:absolute;left:45339;width:8839;height:9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" filled="f" strokecolor="black [3213]" strokeweight=".5pt">
                  <v:stroke joinstyle="miter"/>
                </v:roundrect>
                <v:shape id="Text Box 12" o:spid="_x0000_s1067" type="#_x0000_t202" style="position:absolute;left:45720;top:304;width:7962;height:9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" filled="f" stroked="f" strokeweight=".5pt">
                  <v:textbox>
                    <w:txbxContent>
                      <w:p w14:paraId="3A569914" w14:textId="03656AC8" w:rsidR="00A32ACF" w:rsidRPr="00697364" w:rsidRDefault="009427EC" w:rsidP="00A32ACF">
                        <w:pPr>
                          <w:jc w:val="center"/>
                          <w:rPr>
                            <w:sz w:val="18"/>
                            <w:szCs w:val="18"/>
                          </w:rPr>
                        </w:pPr>
                        <w:r w:rsidRPr="009427EC">
                          <w:rPr>
                            <w:sz w:val="18"/>
                            <w:szCs w:val="18"/>
                          </w:rPr>
                          <w:t xml:space="preserve">Resident is </w:t>
                        </w:r>
                        <w:r>
                          <w:rPr>
                            <w:sz w:val="18"/>
                            <w:szCs w:val="18"/>
                          </w:rPr>
                          <w:t>asked</w:t>
                        </w:r>
                        <w:r w:rsidRPr="009427EC">
                          <w:rPr>
                            <w:sz w:val="18"/>
                            <w:szCs w:val="18"/>
                          </w:rPr>
                          <w:t xml:space="preserve"> to pick up the completed document or permit.</w:t>
                        </w:r>
                      </w:p>
                    </w:txbxContent>
                  </v:textbox>
                </v:shape>
                <v:roundrect id="Rectangle: Rounded Corners 10" o:spid="_x0000_s1068" style="position:absolute;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" filled="f" strokecolor="black [3213]" strokeweight=".5pt">
                  <v:stroke joinstyle="miter"/>
                </v:roundrect>
                <v:roundrect id="Rectangle: Rounded Corners 10" o:spid="_x0000_s1069" style="position:absolute;left:11277;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" filled="f" strokecolor="black [3213]" strokeweight=".5pt">
                  <v:stroke joinstyle="miter"/>
                </v:roundrect>
                <v:roundrect id="Rectangle: Rounded Corners 10" o:spid="_x0000_s1070" style="position:absolute;left:22631;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" filled="f" strokecolor="black [3213]" strokeweight=".5pt">
                  <v:stroke joinstyle="miter"/>
                </v:roundrect>
                <v:roundrect id="Rectangle: Rounded Corners 10" o:spid="_x0000_s1071" style="position:absolute;left:33985;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" filled="f" strokecolor="black [3213]" strokeweight=".5pt">
                  <v:stroke joinstyle="miter"/>
                </v:roundrect>
                <v:shape id="Straight Arrow Connector 11" o:spid="_x0000_s1072" type="#_x0000_t32" style="position:absolute;left:9067;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" strokecolor="black [3213]" strokeweight=".5pt">
                  <v:stroke endarrow="block" joinstyle="miter"/>
                </v:shape>
                <v:shape id="Straight Arrow Connector 11" o:spid="_x0000_s1073" type="#_x0000_t32" style="position:absolute;left:20345;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" strokecolor="black [3213]" strokeweight=".5pt">
                  <v:stroke endarrow="block" joinstyle="miter"/>
                </v:shape>
                <v:shape id="Straight Arrow Connector 11" o:spid="_x0000_s1074" type="#_x0000_t32" style="position:absolute;left:31699;top:5334;width:1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" strokecolor="black [3213]" strokeweight=".5pt">
                  <v:stroke endarrow="block" joinstyle="miter"/>
                </v:shape>
                <v:shape id="Straight Arrow Connector 11" o:spid="_x0000_s1075" type="#_x0000_t32" style="position:absolute;left:42976;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" strokecolor="black [3213]" strokeweight=".5pt">
                  <v:stroke endarrow="block" joinstyle="miter"/>
                </v:shape>
                <v:shape id="Text Box 12" o:spid="_x0000_s1076" type="#_x0000_t202" style="position:absolute;top:228;width:8844;height:9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" filled="f" stroked="f" strokeweight=".5pt">
                  <v:textbox>
                    <w:txbxContent>
                      <w:p w14:paraId="56D95F3B" w14:textId="755E56FD" w:rsidR="0073791C" w:rsidRPr="00ED262D" w:rsidRDefault="003C0C5C" w:rsidP="0073791C">
                        <w:pPr>
                          <w:jc w:val="center"/>
                          <w:rPr>
                            <w:sz w:val="18"/>
                            <w:szCs w:val="18"/>
                          </w:rPr>
                        </w:pPr>
                        <w:r>
                          <w:rPr>
                            <w:sz w:val="18"/>
                            <w:szCs w:val="18"/>
                          </w:rPr>
                          <w:t>Barangay S</w:t>
                        </w:r>
                        <w:r w:rsidR="001218DB" w:rsidRPr="001218DB">
                          <w:rPr>
                            <w:sz w:val="18"/>
                            <w:szCs w:val="18"/>
                          </w:rPr>
                          <w:t xml:space="preserve">taff drafts the required document </w:t>
                        </w:r>
                        <w:r w:rsidR="00011B7B">
                          <w:rPr>
                            <w:sz w:val="18"/>
                            <w:szCs w:val="18"/>
                          </w:rPr>
                          <w:t xml:space="preserve">or permit </w:t>
                        </w:r>
                        <w:r w:rsidR="001218DB" w:rsidRPr="001218DB">
                          <w:rPr>
                            <w:sz w:val="18"/>
                            <w:szCs w:val="18"/>
                          </w:rPr>
                          <w:t xml:space="preserve">in </w:t>
                        </w:r>
                        <w:r w:rsidR="001218DB">
                          <w:rPr>
                            <w:sz w:val="18"/>
                            <w:szCs w:val="18"/>
                          </w:rPr>
                          <w:t>Microsoft</w:t>
                        </w:r>
                        <w:r w:rsidR="001218DB" w:rsidRPr="001218DB">
                          <w:rPr>
                            <w:sz w:val="18"/>
                            <w:szCs w:val="18"/>
                          </w:rPr>
                          <w:t xml:space="preserve"> Word.</w:t>
                        </w:r>
                      </w:p>
                    </w:txbxContent>
                  </v:textbox>
                </v:shape>
                <v:shape id="Text Box 12" o:spid="_x0000_s1077" type="#_x0000_t202" style="position:absolute;left:11734;top:914;width:7969;height:8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" filled="f" stroked="f" strokeweight=".5pt">
                  <v:textbox>
                    <w:txbxContent>
                      <w:p w14:paraId="37243211" w14:textId="4D7052DD" w:rsidR="0073791C" w:rsidRPr="00ED262D" w:rsidRDefault="00011B7B" w:rsidP="0073791C">
                        <w:pPr>
                          <w:jc w:val="center"/>
                          <w:rPr>
                            <w:sz w:val="18"/>
                            <w:szCs w:val="18"/>
                          </w:rPr>
                        </w:pPr>
                        <w:r w:rsidRPr="00011B7B">
                          <w:rPr>
                            <w:sz w:val="18"/>
                            <w:szCs w:val="18"/>
                          </w:rPr>
                          <w:t>Document is reviewed and edited for accuracy.</w:t>
                        </w:r>
                      </w:p>
                    </w:txbxContent>
                  </v:textbox>
                </v:shape>
                <v:shape id="Text Box 12" o:spid="_x0000_s1078" type="#_x0000_t202" style="position:absolute;left:23164;top:1828;width:7963;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" filled="f" stroked="f" strokeweight=".5pt">
                  <v:textbox>
                    <w:txbxContent>
                      <w:p w14:paraId="0BE23256" w14:textId="5D593F84" w:rsidR="0073791C" w:rsidRPr="00365203" w:rsidRDefault="00011B7B" w:rsidP="0073791C">
                        <w:pPr>
                          <w:jc w:val="center"/>
                          <w:rPr>
                            <w:sz w:val="18"/>
                            <w:szCs w:val="18"/>
                          </w:rPr>
                        </w:pPr>
                        <w:r w:rsidRPr="00011B7B">
                          <w:rPr>
                            <w:sz w:val="18"/>
                            <w:szCs w:val="18"/>
                          </w:rPr>
                          <w:t>Document is approved by relevant authorities.</w:t>
                        </w:r>
                      </w:p>
                    </w:txbxContent>
                  </v:textbox>
                </v:shape>
                <v:shape id="Text Box 12" o:spid="_x0000_s1079" type="#_x0000_t202" style="position:absolute;left:34442;top:2514;width:7963;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" filled="f" stroked="f" strokeweight=".5pt">
                  <v:textbox>
                    <w:txbxContent>
                      <w:p w14:paraId="5F699075" w14:textId="5AD33D68" w:rsidR="0073791C" w:rsidRPr="00365203" w:rsidRDefault="00490BF4" w:rsidP="0073791C">
                        <w:pPr>
                          <w:jc w:val="center"/>
                          <w:rPr>
                            <w:sz w:val="18"/>
                            <w:szCs w:val="18"/>
                          </w:rPr>
                        </w:pPr>
                        <w:r w:rsidRPr="00490BF4">
                          <w:rPr>
                            <w:sz w:val="18"/>
                            <w:szCs w:val="18"/>
                          </w:rPr>
                          <w:t>Document is finalized and printed.</w:t>
                        </w:r>
                      </w:p>
                    </w:txbxContent>
                  </v:textbox>
                </v:shape>
              </v:group>
            </w:pict>
          </mc:Fallback>
        </mc:AlternateContent>
      </w:r>
    </w:p>
    <w:p w14:paraId="7ED0F4C3" w14:textId="6A6BC89A" w:rsidR="009013C8" w:rsidRPr="006400B9" w:rsidRDefault="009013C8" w:rsidP="009013C8">
      <w:pPr>
        <w:ind w:firstLine="709"/>
        <w:rPr>
          <w:rFonts w:cs="Arial"/>
          <w:sz w:val="18"/>
          <w:szCs w:val="18"/>
        </w:rPr>
      </w:pPr>
    </w:p>
    <w:p w14:paraId="4A1C60AF" w14:textId="591BBA8E" w:rsidR="00080138" w:rsidRPr="006400B9" w:rsidRDefault="005F30A7" w:rsidP="009013C8">
      <w:pPr>
        <w:ind w:firstLine="709"/>
        <w:rPr>
          <w:rFonts w:cs="Arial"/>
          <w:sz w:val="18"/>
          <w:szCs w:val="18"/>
        </w:rPr>
      </w:pPr>
      <w:r w:rsidRPr="006400B9">
        <w:rPr>
          <w:rFonts w:cs="Arial"/>
          <w:sz w:val="18"/>
          <w:szCs w:val="18"/>
        </w:rPr>
        <w:t xml:space="preserve">                                          </w:t>
      </w:r>
    </w:p>
    <w:p w14:paraId="0A02A744" w14:textId="29DA6810" w:rsidR="00080138" w:rsidRPr="006400B9" w:rsidRDefault="00080138" w:rsidP="009013C8">
      <w:pPr>
        <w:ind w:firstLine="709"/>
        <w:rPr>
          <w:rFonts w:cs="Arial"/>
          <w:sz w:val="18"/>
          <w:szCs w:val="18"/>
        </w:rPr>
      </w:pPr>
    </w:p>
    <w:p w14:paraId="452C0BE6" w14:textId="12DAAA73" w:rsidR="00080138" w:rsidRPr="006400B9" w:rsidRDefault="00080138" w:rsidP="009013C8">
      <w:pPr>
        <w:ind w:firstLine="709"/>
        <w:rPr>
          <w:rFonts w:cs="Arial"/>
          <w:sz w:val="18"/>
          <w:szCs w:val="18"/>
        </w:rPr>
      </w:pPr>
    </w:p>
    <w:p w14:paraId="747DEF66" w14:textId="2665CDDB" w:rsidR="0073791C" w:rsidRPr="006400B9" w:rsidRDefault="002A405E" w:rsidP="009013C8">
      <w:pPr>
        <w:ind w:firstLine="709"/>
        <w:rPr>
          <w:rFonts w:cs="Arial"/>
          <w:sz w:val="18"/>
          <w:szCs w:val="18"/>
        </w:rPr>
      </w:pPr>
      <w:r w:rsidRPr="006400B9">
        <w:rPr>
          <w:rFonts w:cs="Arial"/>
        </w:rPr>
        <mc:AlternateContent>
          <mc:Choice Requires="wps">
            <w:drawing>
              <wp:anchor distT="0" distB="0" distL="114300" distR="114300" simplePos="0" relativeHeight="251658248" behindDoc="0" locked="0" layoutInCell="1" allowOverlap="1" wp14:anchorId="4EC54A70" wp14:editId="760BD556">
                <wp:simplePos x="0" y="0"/>
                <wp:positionH relativeFrom="margin">
                  <wp:align>center</wp:align>
                </wp:positionH>
                <wp:positionV relativeFrom="paragraph">
                  <wp:posOffset>155575</wp:posOffset>
                </wp:positionV>
                <wp:extent cx="5417820" cy="635"/>
                <wp:effectExtent l="0" t="0" r="0" b="8255"/>
                <wp:wrapNone/>
                <wp:docPr id="217405089" name="Text Box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35C571C1" w14:textId="0B1FD132" w:rsidR="002A405E" w:rsidRPr="006E7865" w:rsidRDefault="002A405E" w:rsidP="002A405E">
                            <w:pPr>
                              <w:pStyle w:val="Caption"/>
                              <w:jc w:val="center"/>
                              <w:rPr>
                                <w:noProof/>
                              </w:rPr>
                            </w:pPr>
                            <w:bookmarkStart w:id="36" w:name="_Toc169040078"/>
                            <w:bookmarkStart w:id="37" w:name="_Toc169252346"/>
                            <w:bookmarkStart w:id="38" w:name="_Toc170391648"/>
                            <w:r>
                              <w:t xml:space="preserve">Fig. </w:t>
                            </w:r>
                            <w:r w:rsidR="00974C1E">
                              <w:t>4</w:t>
                            </w:r>
                            <w:r>
                              <w:t>. Digital Encoding using Microsoft Word</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54A70" id="_x0000_s1080" type="#_x0000_t202" style="position:absolute;left:0;text-align:left;margin-left:0;margin-top:12.25pt;width:426.6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xhGw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" stroked="f">
                <v:textbox style="mso-fit-shape-to-text:t" inset="0,0,0,0">
                  <w:txbxContent>
                    <w:p w14:paraId="35C571C1" w14:textId="0B1FD132" w:rsidR="002A405E" w:rsidRPr="006E7865" w:rsidRDefault="002A405E" w:rsidP="002A405E">
                      <w:pPr>
                        <w:pStyle w:val="Caption"/>
                        <w:jc w:val="center"/>
                        <w:rPr>
                          <w:noProof/>
                        </w:rPr>
                      </w:pPr>
                      <w:bookmarkStart w:id="39" w:name="_Toc169040078"/>
                      <w:bookmarkStart w:id="40" w:name="_Toc169252346"/>
                      <w:bookmarkStart w:id="41" w:name="_Toc170391648"/>
                      <w:r>
                        <w:t xml:space="preserve">Fig. </w:t>
                      </w:r>
                      <w:r w:rsidR="00974C1E">
                        <w:t>4</w:t>
                      </w:r>
                      <w:r>
                        <w:t>. Digital Encoding using Microsoft Word</w:t>
                      </w:r>
                      <w:bookmarkEnd w:id="39"/>
                      <w:bookmarkEnd w:id="40"/>
                      <w:bookmarkEnd w:id="41"/>
                    </w:p>
                  </w:txbxContent>
                </v:textbox>
                <w10:wrap anchorx="margin"/>
              </v:shape>
            </w:pict>
          </mc:Fallback>
        </mc:AlternateContent>
      </w:r>
    </w:p>
    <w:p w14:paraId="072065BC" w14:textId="1A271817" w:rsidR="00080138" w:rsidRPr="006400B9" w:rsidRDefault="00080138" w:rsidP="009013C8">
      <w:pPr>
        <w:ind w:firstLine="709"/>
        <w:rPr>
          <w:rFonts w:cs="Arial"/>
          <w:sz w:val="18"/>
          <w:szCs w:val="18"/>
        </w:rPr>
      </w:pPr>
    </w:p>
    <w:p w14:paraId="0184EFE7" w14:textId="1B4B9C4F" w:rsidR="002B44D5" w:rsidRPr="006400B9" w:rsidRDefault="002A405E" w:rsidP="001E522F">
      <w:pPr>
        <w:ind w:firstLine="709"/>
        <w:rPr>
          <w:rFonts w:cs="Arial"/>
          <w:sz w:val="18"/>
          <w:szCs w:val="18"/>
        </w:rPr>
      </w:pPr>
      <w:r w:rsidRPr="006400B9">
        <w:rPr>
          <w:rFonts w:cs="Arial"/>
          <w:sz w:val="18"/>
          <w:szCs w:val="18"/>
        </w:rPr>
        <mc:AlternateContent>
          <mc:Choice Requires="wpg">
            <w:drawing>
              <wp:anchor distT="0" distB="0" distL="114300" distR="114300" simplePos="0" relativeHeight="251658243" behindDoc="0" locked="0" layoutInCell="1" allowOverlap="1" wp14:anchorId="24E62F8D" wp14:editId="12BC403A">
                <wp:simplePos x="0" y="0"/>
                <wp:positionH relativeFrom="margin">
                  <wp:align>center</wp:align>
                </wp:positionH>
                <wp:positionV relativeFrom="paragraph">
                  <wp:posOffset>95885</wp:posOffset>
                </wp:positionV>
                <wp:extent cx="5471704" cy="994213"/>
                <wp:effectExtent l="0" t="0" r="15240" b="15875"/>
                <wp:wrapNone/>
                <wp:docPr id="485236556" name="Group 78"/>
                <wp:cNvGraphicFramePr/>
                <a:graphic xmlns:a="http://schemas.openxmlformats.org/drawingml/2006/main">
                  <a:graphicData uri="http://schemas.microsoft.com/office/word/2010/wordprocessingGroup">
                    <wpg:wgp>
                      <wpg:cNvGrpSpPr/>
                      <wpg:grpSpPr>
                        <a:xfrm>
                          <a:off x="0" y="0"/>
                          <a:ext cx="5471704" cy="994213"/>
                          <a:chOff x="0" y="0"/>
                          <a:chExt cx="5471704" cy="994213"/>
                        </a:xfrm>
                      </wpg:grpSpPr>
                      <wps:wsp>
                        <wps:cNvPr id="1283574780" name="Rectangle: Rounded Corners 10"/>
                        <wps:cNvSpPr/>
                        <wps:spPr>
                          <a:xfrm>
                            <a:off x="6096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178473" name="Rectangle: Rounded Corners 10"/>
                        <wps:cNvSpPr/>
                        <wps:spPr>
                          <a:xfrm>
                            <a:off x="118872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296602" name="Rectangle: Rounded Corners 10"/>
                        <wps:cNvSpPr/>
                        <wps:spPr>
                          <a:xfrm>
                            <a:off x="232410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7808221" name="Rectangle: Rounded Corners 10"/>
                        <wps:cNvSpPr/>
                        <wps:spPr>
                          <a:xfrm>
                            <a:off x="345948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469808" name="Rectangle: Rounded Corners 10"/>
                        <wps:cNvSpPr/>
                        <wps:spPr>
                          <a:xfrm>
                            <a:off x="4587240"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36877" name="Straight Arrow Connector 11"/>
                        <wps:cNvCnPr/>
                        <wps:spPr>
                          <a:xfrm>
                            <a:off x="96774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4726225" name="Straight Arrow Connector 11"/>
                        <wps:cNvCnPr/>
                        <wps:spPr>
                          <a:xfrm>
                            <a:off x="209550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5883716" name="Straight Arrow Connector 11"/>
                        <wps:cNvCnPr/>
                        <wps:spPr>
                          <a:xfrm>
                            <a:off x="323088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7257602" name="Straight Arrow Connector 11"/>
                        <wps:cNvCnPr/>
                        <wps:spPr>
                          <a:xfrm>
                            <a:off x="4358640"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1435204" name="Text Box 12"/>
                        <wps:cNvSpPr txBox="1"/>
                        <wps:spPr>
                          <a:xfrm>
                            <a:off x="0" y="30480"/>
                            <a:ext cx="1002182" cy="921715"/>
                          </a:xfrm>
                          <a:prstGeom prst="rect">
                            <a:avLst/>
                          </a:prstGeom>
                          <a:noFill/>
                          <a:ln w="6350">
                            <a:noFill/>
                          </a:ln>
                        </wps:spPr>
                        <wps:txbx>
                          <w:txbxContent>
                            <w:p w14:paraId="28754014" w14:textId="11E720D9" w:rsidR="002B44D5" w:rsidRPr="00ED262D" w:rsidRDefault="004C467B" w:rsidP="002B44D5">
                              <w:pPr>
                                <w:jc w:val="center"/>
                                <w:rPr>
                                  <w:sz w:val="18"/>
                                  <w:szCs w:val="18"/>
                                </w:rPr>
                              </w:pPr>
                              <w:r>
                                <w:rPr>
                                  <w:sz w:val="18"/>
                                  <w:szCs w:val="18"/>
                                </w:rPr>
                                <w:t xml:space="preserve">Barangay </w:t>
                              </w:r>
                              <w:r w:rsidR="002F1A13" w:rsidRPr="002F1A13">
                                <w:rPr>
                                  <w:sz w:val="18"/>
                                  <w:szCs w:val="18"/>
                                </w:rPr>
                                <w:t xml:space="preserve">Staff </w:t>
                              </w:r>
                              <w:r w:rsidR="002069B9">
                                <w:rPr>
                                  <w:sz w:val="18"/>
                                  <w:szCs w:val="18"/>
                                </w:rPr>
                                <w:t xml:space="preserve">manually </w:t>
                              </w:r>
                              <w:r>
                                <w:rPr>
                                  <w:sz w:val="18"/>
                                  <w:szCs w:val="18"/>
                                </w:rPr>
                                <w:t xml:space="preserve">distributes and </w:t>
                              </w:r>
                              <w:r w:rsidR="002F1A13" w:rsidRPr="002F1A13">
                                <w:rPr>
                                  <w:sz w:val="18"/>
                                  <w:szCs w:val="18"/>
                                </w:rPr>
                                <w:t xml:space="preserve">collects </w:t>
                              </w:r>
                              <w:r>
                                <w:rPr>
                                  <w:sz w:val="18"/>
                                  <w:szCs w:val="18"/>
                                </w:rPr>
                                <w:t>biodata forms to and from residents.</w:t>
                              </w:r>
                              <w:r w:rsidR="002F1A13" w:rsidRPr="002F1A13">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250214" name="Text Box 12"/>
                        <wps:cNvSpPr txBox="1"/>
                        <wps:spPr>
                          <a:xfrm>
                            <a:off x="1234194" y="108189"/>
                            <a:ext cx="796290" cy="787975"/>
                          </a:xfrm>
                          <a:prstGeom prst="rect">
                            <a:avLst/>
                          </a:prstGeom>
                          <a:noFill/>
                          <a:ln w="6350">
                            <a:noFill/>
                          </a:ln>
                        </wps:spPr>
                        <wps:txbx>
                          <w:txbxContent>
                            <w:p w14:paraId="5B7253D8" w14:textId="656D0FFB" w:rsidR="002B44D5" w:rsidRPr="00ED262D" w:rsidRDefault="004D7876" w:rsidP="002B44D5">
                              <w:pPr>
                                <w:jc w:val="center"/>
                                <w:rPr>
                                  <w:sz w:val="18"/>
                                  <w:szCs w:val="18"/>
                                </w:rPr>
                              </w:pPr>
                              <w:r>
                                <w:rPr>
                                  <w:sz w:val="18"/>
                                  <w:szCs w:val="18"/>
                                </w:rPr>
                                <w:t>Secretary</w:t>
                              </w:r>
                              <w:r w:rsidR="00241C9E" w:rsidRPr="00241C9E">
                                <w:rPr>
                                  <w:sz w:val="18"/>
                                  <w:szCs w:val="18"/>
                                </w:rPr>
                                <w:t xml:space="preserve"> enters data into M</w:t>
                              </w:r>
                              <w:r w:rsidR="00241C9E">
                                <w:rPr>
                                  <w:sz w:val="18"/>
                                  <w:szCs w:val="18"/>
                                </w:rPr>
                                <w:t xml:space="preserve">icrosoft </w:t>
                              </w:r>
                              <w:r w:rsidR="00241C9E" w:rsidRPr="00241C9E">
                                <w:rPr>
                                  <w:sz w:val="18"/>
                                  <w:szCs w:val="18"/>
                                </w:rPr>
                                <w:t>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983730" name="Text Box 12"/>
                        <wps:cNvSpPr txBox="1"/>
                        <wps:spPr>
                          <a:xfrm>
                            <a:off x="2377440" y="167640"/>
                            <a:ext cx="796843" cy="658238"/>
                          </a:xfrm>
                          <a:prstGeom prst="rect">
                            <a:avLst/>
                          </a:prstGeom>
                          <a:noFill/>
                          <a:ln w="6350">
                            <a:noFill/>
                          </a:ln>
                        </wps:spPr>
                        <wps:txbx>
                          <w:txbxContent>
                            <w:p w14:paraId="55EAFCD0" w14:textId="05B2BAD4" w:rsidR="002B44D5" w:rsidRPr="00365203" w:rsidRDefault="004D7876" w:rsidP="002B44D5">
                              <w:pPr>
                                <w:jc w:val="center"/>
                                <w:rPr>
                                  <w:sz w:val="18"/>
                                  <w:szCs w:val="18"/>
                                </w:rPr>
                              </w:pPr>
                              <w:r>
                                <w:rPr>
                                  <w:sz w:val="18"/>
                                  <w:szCs w:val="18"/>
                                </w:rPr>
                                <w:t>Secretary</w:t>
                              </w:r>
                              <w:r w:rsidR="00241C9E" w:rsidRPr="00241C9E">
                                <w:rPr>
                                  <w:sz w:val="18"/>
                                  <w:szCs w:val="18"/>
                                </w:rPr>
                                <w:t xml:space="preserve"> verifies data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6136029" name="Text Box 12"/>
                        <wps:cNvSpPr txBox="1"/>
                        <wps:spPr>
                          <a:xfrm>
                            <a:off x="3459480" y="114300"/>
                            <a:ext cx="885139" cy="818515"/>
                          </a:xfrm>
                          <a:prstGeom prst="rect">
                            <a:avLst/>
                          </a:prstGeom>
                          <a:noFill/>
                          <a:ln w="6350">
                            <a:noFill/>
                          </a:ln>
                        </wps:spPr>
                        <wps:txbx>
                          <w:txbxContent>
                            <w:p w14:paraId="7A359923" w14:textId="042BA19C" w:rsidR="002B44D5" w:rsidRPr="00365203" w:rsidRDefault="005D4879" w:rsidP="002B44D5">
                              <w:pPr>
                                <w:jc w:val="center"/>
                                <w:rPr>
                                  <w:sz w:val="18"/>
                                  <w:szCs w:val="18"/>
                                </w:rPr>
                              </w:pPr>
                              <w:r w:rsidRPr="005D4879">
                                <w:rPr>
                                  <w:sz w:val="18"/>
                                  <w:szCs w:val="18"/>
                                </w:rPr>
                                <w:t>Data file is saved and backed up</w:t>
                              </w:r>
                              <w:r>
                                <w:rPr>
                                  <w:sz w:val="18"/>
                                  <w:szCs w:val="18"/>
                                </w:rPr>
                                <w:t xml:space="preserve"> in the Barangay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5284520" name="Text Box 12"/>
                        <wps:cNvSpPr txBox="1"/>
                        <wps:spPr>
                          <a:xfrm>
                            <a:off x="4625340" y="182880"/>
                            <a:ext cx="796290" cy="658368"/>
                          </a:xfrm>
                          <a:prstGeom prst="rect">
                            <a:avLst/>
                          </a:prstGeom>
                          <a:noFill/>
                          <a:ln w="6350">
                            <a:noFill/>
                          </a:ln>
                        </wps:spPr>
                        <wps:txbx>
                          <w:txbxContent>
                            <w:p w14:paraId="50AD4B89" w14:textId="0E9BFF95" w:rsidR="002B44D5" w:rsidRPr="00697364" w:rsidRDefault="005D4879" w:rsidP="002B44D5">
                              <w:pPr>
                                <w:jc w:val="center"/>
                                <w:rPr>
                                  <w:sz w:val="18"/>
                                  <w:szCs w:val="18"/>
                                </w:rPr>
                              </w:pPr>
                              <w:r w:rsidRPr="005D4879">
                                <w:rPr>
                                  <w:sz w:val="18"/>
                                  <w:szCs w:val="18"/>
                                </w:rPr>
                                <w:t>Staff generates reports as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E62F8D" id="Group 78" o:spid="_x0000_s1081" style="position:absolute;left:0;text-align:left;margin-left:0;margin-top:7.55pt;width:430.85pt;height:78.3pt;z-index:251658243;mso-position-horizontal:center;mso-position-horizontal-relative:margin" coordsize="54717,9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">
                <v:roundrect id="Rectangle: Rounded Corners 10" o:spid="_x0000_s1082" style="position:absolute;left:609;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" filled="f" strokecolor="black [3213]" strokeweight=".5pt">
                  <v:stroke joinstyle="miter"/>
                </v:roundrect>
                <v:roundrect id="Rectangle: Rounded Corners 10" o:spid="_x0000_s1083" style="position:absolute;left:11887;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" filled="f" strokecolor="black [3213]" strokeweight=".5pt">
                  <v:stroke joinstyle="miter"/>
                </v:roundrect>
                <v:roundrect id="Rectangle: Rounded Corners 10" o:spid="_x0000_s1084" style="position:absolute;left:23241;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" filled="f" strokecolor="black [3213]" strokeweight=".5pt">
                  <v:stroke joinstyle="miter"/>
                </v:roundrect>
                <v:roundrect id="Rectangle: Rounded Corners 10" o:spid="_x0000_s1085" style="position:absolute;left:34594;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" filled="f" strokecolor="black [3213]" strokeweight=".5pt">
                  <v:stroke joinstyle="miter"/>
                </v:roundrect>
                <v:roundrect id="Rectangle: Rounded Corners 10" o:spid="_x0000_s1086" style="position:absolute;left:45872;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" filled="f" strokecolor="black [3213]" strokeweight=".5pt">
                  <v:stroke joinstyle="miter"/>
                </v:roundrect>
                <v:shape id="Straight Arrow Connector 11" o:spid="_x0000_s1087" type="#_x0000_t32" style="position:absolute;left:9677;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" strokecolor="black [3213]" strokeweight=".5pt">
                  <v:stroke endarrow="block" joinstyle="miter"/>
                </v:shape>
                <v:shape id="Straight Arrow Connector 11" o:spid="_x0000_s1088" type="#_x0000_t32" style="position:absolute;left:20955;top:5334;width:1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" strokecolor="black [3213]" strokeweight=".5pt">
                  <v:stroke endarrow="block" joinstyle="miter"/>
                </v:shape>
                <v:shape id="Straight Arrow Connector 11" o:spid="_x0000_s1089" type="#_x0000_t32" style="position:absolute;left:32308;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" strokecolor="black [3213]" strokeweight=".5pt">
                  <v:stroke endarrow="block" joinstyle="miter"/>
                </v:shape>
                <v:shape id="Straight Arrow Connector 11" o:spid="_x0000_s1090" type="#_x0000_t32" style="position:absolute;left:43586;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" strokecolor="black [3213]" strokeweight=".5pt">
                  <v:stroke endarrow="block" joinstyle="miter"/>
                </v:shape>
                <v:shape id="Text Box 12" o:spid="_x0000_s1091" type="#_x0000_t202" style="position:absolute;top:304;width:10021;height:9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" filled="f" stroked="f" strokeweight=".5pt">
                  <v:textbox>
                    <w:txbxContent>
                      <w:p w14:paraId="28754014" w14:textId="11E720D9" w:rsidR="002B44D5" w:rsidRPr="00ED262D" w:rsidRDefault="004C467B" w:rsidP="002B44D5">
                        <w:pPr>
                          <w:jc w:val="center"/>
                          <w:rPr>
                            <w:sz w:val="18"/>
                            <w:szCs w:val="18"/>
                          </w:rPr>
                        </w:pPr>
                        <w:r>
                          <w:rPr>
                            <w:sz w:val="18"/>
                            <w:szCs w:val="18"/>
                          </w:rPr>
                          <w:t xml:space="preserve">Barangay </w:t>
                        </w:r>
                        <w:r w:rsidR="002F1A13" w:rsidRPr="002F1A13">
                          <w:rPr>
                            <w:sz w:val="18"/>
                            <w:szCs w:val="18"/>
                          </w:rPr>
                          <w:t xml:space="preserve">Staff </w:t>
                        </w:r>
                        <w:r w:rsidR="002069B9">
                          <w:rPr>
                            <w:sz w:val="18"/>
                            <w:szCs w:val="18"/>
                          </w:rPr>
                          <w:t xml:space="preserve">manually </w:t>
                        </w:r>
                        <w:r>
                          <w:rPr>
                            <w:sz w:val="18"/>
                            <w:szCs w:val="18"/>
                          </w:rPr>
                          <w:t xml:space="preserve">distributes and </w:t>
                        </w:r>
                        <w:r w:rsidR="002F1A13" w:rsidRPr="002F1A13">
                          <w:rPr>
                            <w:sz w:val="18"/>
                            <w:szCs w:val="18"/>
                          </w:rPr>
                          <w:t xml:space="preserve">collects </w:t>
                        </w:r>
                        <w:r>
                          <w:rPr>
                            <w:sz w:val="18"/>
                            <w:szCs w:val="18"/>
                          </w:rPr>
                          <w:t>biodata forms to and from residents.</w:t>
                        </w:r>
                        <w:r w:rsidR="002F1A13" w:rsidRPr="002F1A13">
                          <w:rPr>
                            <w:sz w:val="18"/>
                            <w:szCs w:val="18"/>
                          </w:rPr>
                          <w:t xml:space="preserve"> </w:t>
                        </w:r>
                      </w:p>
                    </w:txbxContent>
                  </v:textbox>
                </v:shape>
                <v:shape id="Text Box 12" o:spid="_x0000_s1092" type="#_x0000_t202" style="position:absolute;left:12341;top:1081;width:7963;height:7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" filled="f" stroked="f" strokeweight=".5pt">
                  <v:textbox>
                    <w:txbxContent>
                      <w:p w14:paraId="5B7253D8" w14:textId="656D0FFB" w:rsidR="002B44D5" w:rsidRPr="00ED262D" w:rsidRDefault="004D7876" w:rsidP="002B44D5">
                        <w:pPr>
                          <w:jc w:val="center"/>
                          <w:rPr>
                            <w:sz w:val="18"/>
                            <w:szCs w:val="18"/>
                          </w:rPr>
                        </w:pPr>
                        <w:r>
                          <w:rPr>
                            <w:sz w:val="18"/>
                            <w:szCs w:val="18"/>
                          </w:rPr>
                          <w:t>Secretary</w:t>
                        </w:r>
                        <w:r w:rsidR="00241C9E" w:rsidRPr="00241C9E">
                          <w:rPr>
                            <w:sz w:val="18"/>
                            <w:szCs w:val="18"/>
                          </w:rPr>
                          <w:t xml:space="preserve"> enters data into M</w:t>
                        </w:r>
                        <w:r w:rsidR="00241C9E">
                          <w:rPr>
                            <w:sz w:val="18"/>
                            <w:szCs w:val="18"/>
                          </w:rPr>
                          <w:t xml:space="preserve">icrosoft </w:t>
                        </w:r>
                        <w:r w:rsidR="00241C9E" w:rsidRPr="00241C9E">
                          <w:rPr>
                            <w:sz w:val="18"/>
                            <w:szCs w:val="18"/>
                          </w:rPr>
                          <w:t>Excel.</w:t>
                        </w:r>
                      </w:p>
                    </w:txbxContent>
                  </v:textbox>
                </v:shape>
                <v:shape id="Text Box 12" o:spid="_x0000_s1093" type="#_x0000_t202" style="position:absolute;left:23774;top:1676;width:7968;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" filled="f" stroked="f" strokeweight=".5pt">
                  <v:textbox>
                    <w:txbxContent>
                      <w:p w14:paraId="55EAFCD0" w14:textId="05B2BAD4" w:rsidR="002B44D5" w:rsidRPr="00365203" w:rsidRDefault="004D7876" w:rsidP="002B44D5">
                        <w:pPr>
                          <w:jc w:val="center"/>
                          <w:rPr>
                            <w:sz w:val="18"/>
                            <w:szCs w:val="18"/>
                          </w:rPr>
                        </w:pPr>
                        <w:r>
                          <w:rPr>
                            <w:sz w:val="18"/>
                            <w:szCs w:val="18"/>
                          </w:rPr>
                          <w:t>Secretary</w:t>
                        </w:r>
                        <w:r w:rsidR="00241C9E" w:rsidRPr="00241C9E">
                          <w:rPr>
                            <w:sz w:val="18"/>
                            <w:szCs w:val="18"/>
                          </w:rPr>
                          <w:t xml:space="preserve"> verifies data accuracy.</w:t>
                        </w:r>
                      </w:p>
                    </w:txbxContent>
                  </v:textbox>
                </v:shape>
                <v:shape id="Text Box 12" o:spid="_x0000_s1094" type="#_x0000_t202" style="position:absolute;left:34594;top:1143;width:8852;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" filled="f" stroked="f" strokeweight=".5pt">
                  <v:textbox>
                    <w:txbxContent>
                      <w:p w14:paraId="7A359923" w14:textId="042BA19C" w:rsidR="002B44D5" w:rsidRPr="00365203" w:rsidRDefault="005D4879" w:rsidP="002B44D5">
                        <w:pPr>
                          <w:jc w:val="center"/>
                          <w:rPr>
                            <w:sz w:val="18"/>
                            <w:szCs w:val="18"/>
                          </w:rPr>
                        </w:pPr>
                        <w:r w:rsidRPr="005D4879">
                          <w:rPr>
                            <w:sz w:val="18"/>
                            <w:szCs w:val="18"/>
                          </w:rPr>
                          <w:t>Data file is saved and backed up</w:t>
                        </w:r>
                        <w:r>
                          <w:rPr>
                            <w:sz w:val="18"/>
                            <w:szCs w:val="18"/>
                          </w:rPr>
                          <w:t xml:space="preserve"> in the Barangay Computer.</w:t>
                        </w:r>
                      </w:p>
                    </w:txbxContent>
                  </v:textbox>
                </v:shape>
                <v:shape id="Text Box 12" o:spid="_x0000_s1095" type="#_x0000_t202" style="position:absolute;left:46253;top:1828;width:7963;height:6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" filled="f" stroked="f" strokeweight=".5pt">
                  <v:textbox>
                    <w:txbxContent>
                      <w:p w14:paraId="50AD4B89" w14:textId="0E9BFF95" w:rsidR="002B44D5" w:rsidRPr="00697364" w:rsidRDefault="005D4879" w:rsidP="002B44D5">
                        <w:pPr>
                          <w:jc w:val="center"/>
                          <w:rPr>
                            <w:sz w:val="18"/>
                            <w:szCs w:val="18"/>
                          </w:rPr>
                        </w:pPr>
                        <w:r w:rsidRPr="005D4879">
                          <w:rPr>
                            <w:sz w:val="18"/>
                            <w:szCs w:val="18"/>
                          </w:rPr>
                          <w:t>Staff generates reports as needed.</w:t>
                        </w:r>
                      </w:p>
                    </w:txbxContent>
                  </v:textbox>
                </v:shape>
                <w10:wrap anchorx="margin"/>
              </v:group>
            </w:pict>
          </mc:Fallback>
        </mc:AlternateContent>
      </w:r>
    </w:p>
    <w:p w14:paraId="27789020" w14:textId="208DF5FE" w:rsidR="002B44D5" w:rsidRPr="006400B9" w:rsidRDefault="002B44D5" w:rsidP="001E522F">
      <w:pPr>
        <w:ind w:firstLine="709"/>
        <w:rPr>
          <w:rFonts w:cs="Arial"/>
          <w:sz w:val="18"/>
          <w:szCs w:val="18"/>
        </w:rPr>
      </w:pPr>
    </w:p>
    <w:p w14:paraId="2622C005" w14:textId="4F0B6FBC" w:rsidR="002B44D5" w:rsidRPr="006400B9" w:rsidRDefault="002B44D5" w:rsidP="001E522F">
      <w:pPr>
        <w:ind w:firstLine="709"/>
        <w:rPr>
          <w:rFonts w:cs="Arial"/>
          <w:sz w:val="18"/>
          <w:szCs w:val="18"/>
        </w:rPr>
      </w:pPr>
    </w:p>
    <w:p w14:paraId="4A00F44B" w14:textId="7FBBD516" w:rsidR="002B44D5" w:rsidRPr="006400B9" w:rsidRDefault="002B44D5" w:rsidP="001E522F">
      <w:pPr>
        <w:ind w:firstLine="709"/>
        <w:rPr>
          <w:rFonts w:cs="Arial"/>
          <w:sz w:val="18"/>
          <w:szCs w:val="18"/>
        </w:rPr>
      </w:pPr>
    </w:p>
    <w:p w14:paraId="65935E64" w14:textId="493059AF" w:rsidR="00C04157" w:rsidRPr="006400B9" w:rsidRDefault="00C04157" w:rsidP="00536E94">
      <w:pPr>
        <w:rPr>
          <w:rFonts w:cs="Arial"/>
        </w:rPr>
      </w:pPr>
    </w:p>
    <w:p w14:paraId="0DA0A49C" w14:textId="23B2805B" w:rsidR="002A405E" w:rsidRPr="006400B9" w:rsidRDefault="0051291F" w:rsidP="00536E94">
      <w:pPr>
        <w:jc w:val="center"/>
        <w:rPr>
          <w:rFonts w:cs="Arial"/>
          <w:sz w:val="18"/>
          <w:szCs w:val="18"/>
        </w:rPr>
      </w:pPr>
      <w:r w:rsidRPr="006400B9">
        <w:rPr>
          <w:rFonts w:cs="Arial"/>
        </w:rPr>
        <mc:AlternateContent>
          <mc:Choice Requires="wps">
            <w:drawing>
              <wp:anchor distT="0" distB="0" distL="114300" distR="114300" simplePos="0" relativeHeight="251658249" behindDoc="0" locked="0" layoutInCell="1" allowOverlap="1" wp14:anchorId="3CBF43E7" wp14:editId="16E06BD8">
                <wp:simplePos x="0" y="0"/>
                <wp:positionH relativeFrom="margin">
                  <wp:align>center</wp:align>
                </wp:positionH>
                <wp:positionV relativeFrom="paragraph">
                  <wp:posOffset>4445</wp:posOffset>
                </wp:positionV>
                <wp:extent cx="5471160" cy="635"/>
                <wp:effectExtent l="0" t="0" r="0" b="8255"/>
                <wp:wrapNone/>
                <wp:docPr id="416188210" name="Text Box 1"/>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77104743" w14:textId="177F7CF8" w:rsidR="002A405E" w:rsidRPr="007D5809" w:rsidRDefault="002A405E" w:rsidP="0051291F">
                            <w:pPr>
                              <w:pStyle w:val="Caption"/>
                              <w:jc w:val="center"/>
                              <w:rPr>
                                <w:noProof/>
                              </w:rPr>
                            </w:pPr>
                            <w:bookmarkStart w:id="42" w:name="_Toc169040079"/>
                            <w:bookmarkStart w:id="43" w:name="_Toc169252347"/>
                            <w:bookmarkStart w:id="44" w:name="_Toc170391649"/>
                            <w:r>
                              <w:t xml:space="preserve">Fig. </w:t>
                            </w:r>
                            <w:r w:rsidR="00974C1E">
                              <w:t>5</w:t>
                            </w:r>
                            <w:r>
                              <w:t>. Data Management in Microsoft Excel</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F43E7" id="_x0000_s1096" type="#_x0000_t202" style="position:absolute;left:0;text-align:left;margin-left:0;margin-top:.35pt;width:430.8pt;height:.05pt;z-index:25165824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8Tc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h4+z2YJ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" stroked="f">
                <v:textbox style="mso-fit-shape-to-text:t" inset="0,0,0,0">
                  <w:txbxContent>
                    <w:p w14:paraId="77104743" w14:textId="177F7CF8" w:rsidR="002A405E" w:rsidRPr="007D5809" w:rsidRDefault="002A405E" w:rsidP="0051291F">
                      <w:pPr>
                        <w:pStyle w:val="Caption"/>
                        <w:jc w:val="center"/>
                        <w:rPr>
                          <w:noProof/>
                        </w:rPr>
                      </w:pPr>
                      <w:bookmarkStart w:id="45" w:name="_Toc169040079"/>
                      <w:bookmarkStart w:id="46" w:name="_Toc169252347"/>
                      <w:bookmarkStart w:id="47" w:name="_Toc170391649"/>
                      <w:r>
                        <w:t xml:space="preserve">Fig. </w:t>
                      </w:r>
                      <w:r w:rsidR="00974C1E">
                        <w:t>5</w:t>
                      </w:r>
                      <w:r>
                        <w:t>. Data Management in Microsoft Excel</w:t>
                      </w:r>
                      <w:bookmarkEnd w:id="45"/>
                      <w:bookmarkEnd w:id="46"/>
                      <w:bookmarkEnd w:id="47"/>
                    </w:p>
                  </w:txbxContent>
                </v:textbox>
                <w10:wrap anchorx="margin"/>
              </v:shape>
            </w:pict>
          </mc:Fallback>
        </mc:AlternateContent>
      </w:r>
    </w:p>
    <w:p w14:paraId="1A49FDA8" w14:textId="164784AD" w:rsidR="2599DBD6" w:rsidRPr="006400B9" w:rsidRDefault="00425FD1" w:rsidP="2599DBD6">
      <w:pPr>
        <w:rPr>
          <w:rFonts w:cs="Arial"/>
        </w:rPr>
      </w:pPr>
      <w:r w:rsidRPr="006400B9">
        <w:rPr>
          <w:rFonts w:cs="Arial"/>
        </w:rPr>
        <mc:AlternateContent>
          <mc:Choice Requires="wpg">
            <w:drawing>
              <wp:anchor distT="0" distB="0" distL="114300" distR="114300" simplePos="0" relativeHeight="251658253" behindDoc="0" locked="0" layoutInCell="1" allowOverlap="1" wp14:anchorId="72CA14A5" wp14:editId="7E75980A">
                <wp:simplePos x="0" y="0"/>
                <wp:positionH relativeFrom="margin">
                  <wp:align>center</wp:align>
                </wp:positionH>
                <wp:positionV relativeFrom="paragraph">
                  <wp:posOffset>164294</wp:posOffset>
                </wp:positionV>
                <wp:extent cx="4364025" cy="1062841"/>
                <wp:effectExtent l="0" t="0" r="0" b="4445"/>
                <wp:wrapNone/>
                <wp:docPr id="421962845" name="Group 82"/>
                <wp:cNvGraphicFramePr/>
                <a:graphic xmlns:a="http://schemas.openxmlformats.org/drawingml/2006/main">
                  <a:graphicData uri="http://schemas.microsoft.com/office/word/2010/wordprocessingGroup">
                    <wpg:wgp>
                      <wpg:cNvGrpSpPr/>
                      <wpg:grpSpPr>
                        <a:xfrm>
                          <a:off x="0" y="0"/>
                          <a:ext cx="4364025" cy="1062841"/>
                          <a:chOff x="0" y="0"/>
                          <a:chExt cx="4364025" cy="1062841"/>
                        </a:xfrm>
                      </wpg:grpSpPr>
                      <wps:wsp>
                        <wps:cNvPr id="1484061171" name="Rectangle: Rounded Corners 10"/>
                        <wps:cNvSpPr/>
                        <wps:spPr>
                          <a:xfrm>
                            <a:off x="59376"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08267" name="Rectangle: Rounded Corners 10"/>
                        <wps:cNvSpPr/>
                        <wps:spPr>
                          <a:xfrm>
                            <a:off x="1187532"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965782" name="Rectangle: Rounded Corners 10"/>
                        <wps:cNvSpPr/>
                        <wps:spPr>
                          <a:xfrm>
                            <a:off x="2321626"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8075982" name="Rectangle: Rounded Corners 10"/>
                        <wps:cNvSpPr/>
                        <wps:spPr>
                          <a:xfrm>
                            <a:off x="3461657" y="0"/>
                            <a:ext cx="884464" cy="994213"/>
                          </a:xfrm>
                          <a:prstGeom prst="round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418105" name="Straight Arrow Connector 11"/>
                        <wps:cNvCnPr/>
                        <wps:spPr>
                          <a:xfrm>
                            <a:off x="967839"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2706613" name="Straight Arrow Connector 11"/>
                        <wps:cNvCnPr/>
                        <wps:spPr>
                          <a:xfrm>
                            <a:off x="2095995"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082501" name="Straight Arrow Connector 11"/>
                        <wps:cNvCnPr/>
                        <wps:spPr>
                          <a:xfrm>
                            <a:off x="3230088" y="533400"/>
                            <a:ext cx="1974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4158493" name="Text Box 12"/>
                        <wps:cNvSpPr txBox="1"/>
                        <wps:spPr>
                          <a:xfrm>
                            <a:off x="0" y="100940"/>
                            <a:ext cx="1002182" cy="921715"/>
                          </a:xfrm>
                          <a:prstGeom prst="rect">
                            <a:avLst/>
                          </a:prstGeom>
                          <a:noFill/>
                          <a:ln w="6350">
                            <a:noFill/>
                          </a:ln>
                        </wps:spPr>
                        <wps:txbx>
                          <w:txbxContent>
                            <w:p w14:paraId="54D01FFF" w14:textId="50C31A97" w:rsidR="003C0C5C" w:rsidRPr="00ED262D" w:rsidRDefault="003C0C5C" w:rsidP="003C0C5C">
                              <w:pPr>
                                <w:jc w:val="center"/>
                                <w:rPr>
                                  <w:sz w:val="18"/>
                                  <w:szCs w:val="18"/>
                                </w:rPr>
                              </w:pPr>
                              <w:r>
                                <w:rPr>
                                  <w:sz w:val="18"/>
                                  <w:szCs w:val="18"/>
                                </w:rPr>
                                <w:t>Resident goes</w:t>
                              </w:r>
                              <w:r w:rsidR="00226BE5">
                                <w:rPr>
                                  <w:sz w:val="18"/>
                                  <w:szCs w:val="18"/>
                                </w:rPr>
                                <w:t xml:space="preserve"> to the Barangay to submit feedback or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019188" name="Text Box 12"/>
                        <wps:cNvSpPr txBox="1"/>
                        <wps:spPr>
                          <a:xfrm>
                            <a:off x="1235034" y="83127"/>
                            <a:ext cx="796290" cy="979714"/>
                          </a:xfrm>
                          <a:prstGeom prst="rect">
                            <a:avLst/>
                          </a:prstGeom>
                          <a:noFill/>
                          <a:ln w="6350">
                            <a:noFill/>
                          </a:ln>
                        </wps:spPr>
                        <wps:txbx>
                          <w:txbxContent>
                            <w:p w14:paraId="4F6860D0" w14:textId="689EAC8F" w:rsidR="003C0C5C" w:rsidRPr="00ED262D" w:rsidRDefault="004D7876" w:rsidP="003C0C5C">
                              <w:pPr>
                                <w:jc w:val="center"/>
                                <w:rPr>
                                  <w:sz w:val="18"/>
                                  <w:szCs w:val="18"/>
                                </w:rPr>
                              </w:pPr>
                              <w:r>
                                <w:rPr>
                                  <w:sz w:val="18"/>
                                  <w:szCs w:val="18"/>
                                </w:rPr>
                                <w:t xml:space="preserve">Secretary records </w:t>
                              </w:r>
                              <w:r w:rsidR="00B23011">
                                <w:rPr>
                                  <w:sz w:val="18"/>
                                  <w:szCs w:val="18"/>
                                </w:rPr>
                                <w:t>the feedback</w:t>
                              </w:r>
                              <w:r w:rsidR="00E665BE">
                                <w:rPr>
                                  <w:sz w:val="18"/>
                                  <w:szCs w:val="18"/>
                                </w:rPr>
                                <w:t xml:space="preserve"> </w:t>
                              </w:r>
                              <w:r w:rsidR="00B23011">
                                <w:rPr>
                                  <w:sz w:val="18"/>
                                  <w:szCs w:val="18"/>
                                </w:rPr>
                                <w:t>or reports</w:t>
                              </w:r>
                              <w:r w:rsidR="00606192">
                                <w:rPr>
                                  <w:sz w:val="18"/>
                                  <w:szCs w:val="18"/>
                                </w:rPr>
                                <w:t xml:space="preserve"> in a logbook.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0168964" name="Text Box 12"/>
                        <wps:cNvSpPr txBox="1"/>
                        <wps:spPr>
                          <a:xfrm>
                            <a:off x="2327563" y="100940"/>
                            <a:ext cx="878205" cy="830910"/>
                          </a:xfrm>
                          <a:prstGeom prst="rect">
                            <a:avLst/>
                          </a:prstGeom>
                          <a:noFill/>
                          <a:ln w="6350">
                            <a:noFill/>
                          </a:ln>
                        </wps:spPr>
                        <wps:txbx>
                          <w:txbxContent>
                            <w:p w14:paraId="7256E9F8" w14:textId="6D60D0E6" w:rsidR="003C0C5C" w:rsidRPr="00365203" w:rsidRDefault="00E665BE" w:rsidP="003C0C5C">
                              <w:pPr>
                                <w:jc w:val="center"/>
                                <w:rPr>
                                  <w:sz w:val="18"/>
                                  <w:szCs w:val="18"/>
                                </w:rPr>
                              </w:pPr>
                              <w:r>
                                <w:rPr>
                                  <w:sz w:val="18"/>
                                  <w:szCs w:val="18"/>
                                </w:rPr>
                                <w:t xml:space="preserve">Secretary escalates the feedback or report to the </w:t>
                              </w:r>
                              <w:r w:rsidR="0047343B">
                                <w:rPr>
                                  <w:sz w:val="18"/>
                                  <w:szCs w:val="18"/>
                                </w:rPr>
                                <w:t>Chairman.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6696738" name="Text Box 12"/>
                        <wps:cNvSpPr txBox="1"/>
                        <wps:spPr>
                          <a:xfrm>
                            <a:off x="3455719" y="29688"/>
                            <a:ext cx="908306" cy="938151"/>
                          </a:xfrm>
                          <a:prstGeom prst="rect">
                            <a:avLst/>
                          </a:prstGeom>
                          <a:noFill/>
                          <a:ln w="6350">
                            <a:noFill/>
                          </a:ln>
                        </wps:spPr>
                        <wps:txbx>
                          <w:txbxContent>
                            <w:p w14:paraId="0B5ACA34" w14:textId="2B1ECB41" w:rsidR="003C0C5C" w:rsidRPr="00365203" w:rsidRDefault="0047343B" w:rsidP="003C0C5C">
                              <w:pPr>
                                <w:jc w:val="center"/>
                                <w:rPr>
                                  <w:sz w:val="18"/>
                                  <w:szCs w:val="18"/>
                                </w:rPr>
                              </w:pPr>
                              <w:r>
                                <w:rPr>
                                  <w:sz w:val="18"/>
                                  <w:szCs w:val="18"/>
                                </w:rPr>
                                <w:t xml:space="preserve">The Chairman </w:t>
                              </w:r>
                              <w:r w:rsidR="00425FD1">
                                <w:rPr>
                                  <w:sz w:val="18"/>
                                  <w:szCs w:val="18"/>
                                </w:rPr>
                                <w:t>takes the rightful action regarding the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CA14A5" id="Group 82" o:spid="_x0000_s1097" style="position:absolute;margin-left:0;margin-top:12.95pt;width:343.6pt;height:83.7pt;z-index:251658253;mso-position-horizontal:center;mso-position-horizontal-relative:margin" coordsize="43640,10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">
                <v:roundrect id="Rectangle: Rounded Corners 10" o:spid="_x0000_s1098" style="position:absolute;left:593;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" filled="f" strokecolor="black [3213]" strokeweight=".5pt">
                  <v:stroke joinstyle="miter"/>
                </v:roundrect>
                <v:roundrect id="Rectangle: Rounded Corners 10" o:spid="_x0000_s1099" style="position:absolute;left:11875;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" filled="f" strokecolor="black [3213]" strokeweight=".5pt">
                  <v:stroke joinstyle="miter"/>
                </v:roundrect>
                <v:roundrect id="Rectangle: Rounded Corners 10" o:spid="_x0000_s1100" style="position:absolute;left:23216;width:8844;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" filled="f" strokecolor="black [3213]" strokeweight=".5pt">
                  <v:stroke joinstyle="miter"/>
                </v:roundrect>
                <v:roundrect id="Rectangle: Rounded Corners 10" o:spid="_x0000_s1101" style="position:absolute;left:34616;width:8845;height:9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" filled="f" strokecolor="black [3213]" strokeweight=".5pt">
                  <v:stroke joinstyle="miter"/>
                </v:roundrect>
                <v:shape id="Straight Arrow Connector 11" o:spid="_x0000_s1102" type="#_x0000_t32" style="position:absolute;left:9678;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" strokecolor="black [3213]" strokeweight=".5pt">
                  <v:stroke endarrow="block" joinstyle="miter"/>
                </v:shape>
                <v:shape id="Straight Arrow Connector 11" o:spid="_x0000_s1103" type="#_x0000_t32" style="position:absolute;left:20959;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" strokecolor="black [3213]" strokeweight=".5pt">
                  <v:stroke endarrow="block" joinstyle="miter"/>
                </v:shape>
                <v:shape id="Straight Arrow Connector 11" o:spid="_x0000_s1104" type="#_x0000_t32" style="position:absolute;left:32300;top:5334;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" strokecolor="black [3213]" strokeweight=".5pt">
                  <v:stroke endarrow="block" joinstyle="miter"/>
                </v:shape>
                <v:shape id="Text Box 12" o:spid="_x0000_s1105" type="#_x0000_t202" style="position:absolute;top:1009;width:10021;height:9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" filled="f" stroked="f" strokeweight=".5pt">
                  <v:textbox>
                    <w:txbxContent>
                      <w:p w14:paraId="54D01FFF" w14:textId="50C31A97" w:rsidR="003C0C5C" w:rsidRPr="00ED262D" w:rsidRDefault="003C0C5C" w:rsidP="003C0C5C">
                        <w:pPr>
                          <w:jc w:val="center"/>
                          <w:rPr>
                            <w:sz w:val="18"/>
                            <w:szCs w:val="18"/>
                          </w:rPr>
                        </w:pPr>
                        <w:r>
                          <w:rPr>
                            <w:sz w:val="18"/>
                            <w:szCs w:val="18"/>
                          </w:rPr>
                          <w:t>Resident goes</w:t>
                        </w:r>
                        <w:r w:rsidR="00226BE5">
                          <w:rPr>
                            <w:sz w:val="18"/>
                            <w:szCs w:val="18"/>
                          </w:rPr>
                          <w:t xml:space="preserve"> to the Barangay to submit feedback or report.</w:t>
                        </w:r>
                      </w:p>
                    </w:txbxContent>
                  </v:textbox>
                </v:shape>
                <v:shape id="Text Box 12" o:spid="_x0000_s1106" type="#_x0000_t202" style="position:absolute;left:12350;top:831;width:7963;height:9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" filled="f" stroked="f" strokeweight=".5pt">
                  <v:textbox>
                    <w:txbxContent>
                      <w:p w14:paraId="4F6860D0" w14:textId="689EAC8F" w:rsidR="003C0C5C" w:rsidRPr="00ED262D" w:rsidRDefault="004D7876" w:rsidP="003C0C5C">
                        <w:pPr>
                          <w:jc w:val="center"/>
                          <w:rPr>
                            <w:sz w:val="18"/>
                            <w:szCs w:val="18"/>
                          </w:rPr>
                        </w:pPr>
                        <w:r>
                          <w:rPr>
                            <w:sz w:val="18"/>
                            <w:szCs w:val="18"/>
                          </w:rPr>
                          <w:t xml:space="preserve">Secretary records </w:t>
                        </w:r>
                        <w:r w:rsidR="00B23011">
                          <w:rPr>
                            <w:sz w:val="18"/>
                            <w:szCs w:val="18"/>
                          </w:rPr>
                          <w:t>the feedback</w:t>
                        </w:r>
                        <w:r w:rsidR="00E665BE">
                          <w:rPr>
                            <w:sz w:val="18"/>
                            <w:szCs w:val="18"/>
                          </w:rPr>
                          <w:t xml:space="preserve"> </w:t>
                        </w:r>
                        <w:r w:rsidR="00B23011">
                          <w:rPr>
                            <w:sz w:val="18"/>
                            <w:szCs w:val="18"/>
                          </w:rPr>
                          <w:t>or reports</w:t>
                        </w:r>
                        <w:r w:rsidR="00606192">
                          <w:rPr>
                            <w:sz w:val="18"/>
                            <w:szCs w:val="18"/>
                          </w:rPr>
                          <w:t xml:space="preserve"> in a logbook.</w:t>
                        </w:r>
                      </w:p>
                    </w:txbxContent>
                  </v:textbox>
                </v:shape>
                <v:shape id="Text Box 12" o:spid="_x0000_s1107" type="#_x0000_t202" style="position:absolute;left:23275;top:1009;width:8782;height:8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" filled="f" stroked="f" strokeweight=".5pt">
                  <v:textbox>
                    <w:txbxContent>
                      <w:p w14:paraId="7256E9F8" w14:textId="6D60D0E6" w:rsidR="003C0C5C" w:rsidRPr="00365203" w:rsidRDefault="00E665BE" w:rsidP="003C0C5C">
                        <w:pPr>
                          <w:jc w:val="center"/>
                          <w:rPr>
                            <w:sz w:val="18"/>
                            <w:szCs w:val="18"/>
                          </w:rPr>
                        </w:pPr>
                        <w:r>
                          <w:rPr>
                            <w:sz w:val="18"/>
                            <w:szCs w:val="18"/>
                          </w:rPr>
                          <w:t xml:space="preserve">Secretary escalates the feedback or report to the </w:t>
                        </w:r>
                        <w:r w:rsidR="0047343B">
                          <w:rPr>
                            <w:sz w:val="18"/>
                            <w:szCs w:val="18"/>
                          </w:rPr>
                          <w:t>Chairman.</w:t>
                        </w:r>
                      </w:p>
                    </w:txbxContent>
                  </v:textbox>
                </v:shape>
                <v:shape id="Text Box 12" o:spid="_x0000_s1108" type="#_x0000_t202" style="position:absolute;left:34557;top:296;width:9083;height:9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" filled="f" stroked="f" strokeweight=".5pt">
                  <v:textbox>
                    <w:txbxContent>
                      <w:p w14:paraId="0B5ACA34" w14:textId="2B1ECB41" w:rsidR="003C0C5C" w:rsidRPr="00365203" w:rsidRDefault="0047343B" w:rsidP="003C0C5C">
                        <w:pPr>
                          <w:jc w:val="center"/>
                          <w:rPr>
                            <w:sz w:val="18"/>
                            <w:szCs w:val="18"/>
                          </w:rPr>
                        </w:pPr>
                        <w:r>
                          <w:rPr>
                            <w:sz w:val="18"/>
                            <w:szCs w:val="18"/>
                          </w:rPr>
                          <w:t xml:space="preserve">The Chairman </w:t>
                        </w:r>
                        <w:r w:rsidR="00425FD1">
                          <w:rPr>
                            <w:sz w:val="18"/>
                            <w:szCs w:val="18"/>
                          </w:rPr>
                          <w:t>takes the rightful action regarding the report.</w:t>
                        </w:r>
                      </w:p>
                    </w:txbxContent>
                  </v:textbox>
                </v:shape>
                <w10:wrap anchorx="margin"/>
              </v:group>
            </w:pict>
          </mc:Fallback>
        </mc:AlternateContent>
      </w:r>
    </w:p>
    <w:p w14:paraId="1AC1E0DB" w14:textId="41BA2A74" w:rsidR="00C04157" w:rsidRPr="006400B9" w:rsidRDefault="00C04157" w:rsidP="2599DBD6">
      <w:pPr>
        <w:rPr>
          <w:rFonts w:cs="Arial"/>
        </w:rPr>
      </w:pPr>
    </w:p>
    <w:p w14:paraId="02EE04ED" w14:textId="798A56BC" w:rsidR="00C04157" w:rsidRPr="006400B9" w:rsidRDefault="00C04157" w:rsidP="2599DBD6">
      <w:pPr>
        <w:rPr>
          <w:rFonts w:cs="Arial"/>
        </w:rPr>
      </w:pPr>
    </w:p>
    <w:p w14:paraId="69BFCC54" w14:textId="498C9266" w:rsidR="00C04157" w:rsidRPr="006400B9" w:rsidRDefault="00C04157" w:rsidP="2599DBD6">
      <w:pPr>
        <w:rPr>
          <w:rFonts w:cs="Arial"/>
        </w:rPr>
      </w:pPr>
    </w:p>
    <w:p w14:paraId="7C124792" w14:textId="455DCC54" w:rsidR="003C0C5C" w:rsidRPr="006400B9" w:rsidRDefault="003C0C5C" w:rsidP="2599DBD6">
      <w:pPr>
        <w:rPr>
          <w:rFonts w:cs="Arial"/>
        </w:rPr>
      </w:pPr>
    </w:p>
    <w:p w14:paraId="513EABCF" w14:textId="795D2A3B" w:rsidR="00C04157" w:rsidRPr="006400B9" w:rsidRDefault="00425FD1" w:rsidP="2599DBD6">
      <w:pPr>
        <w:rPr>
          <w:rFonts w:cs="Arial"/>
        </w:rPr>
      </w:pPr>
      <w:r w:rsidRPr="006400B9">
        <w:rPr>
          <w:rFonts w:cs="Arial"/>
        </w:rPr>
        <mc:AlternateContent>
          <mc:Choice Requires="wps">
            <w:drawing>
              <wp:anchor distT="0" distB="0" distL="114300" distR="114300" simplePos="0" relativeHeight="251658254" behindDoc="0" locked="0" layoutInCell="1" allowOverlap="1" wp14:anchorId="63C27632" wp14:editId="2E72FC8B">
                <wp:simplePos x="0" y="0"/>
                <wp:positionH relativeFrom="margin">
                  <wp:align>center</wp:align>
                </wp:positionH>
                <wp:positionV relativeFrom="paragraph">
                  <wp:posOffset>6812</wp:posOffset>
                </wp:positionV>
                <wp:extent cx="5471160" cy="635"/>
                <wp:effectExtent l="0" t="0" r="0" b="8255"/>
                <wp:wrapNone/>
                <wp:docPr id="1652310411" name="Text Box 1"/>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769703E7" w14:textId="06E26D11" w:rsidR="00425FD1" w:rsidRPr="007D5809" w:rsidRDefault="00425FD1" w:rsidP="00425FD1">
                            <w:pPr>
                              <w:pStyle w:val="Caption"/>
                              <w:jc w:val="center"/>
                              <w:rPr>
                                <w:noProof/>
                              </w:rPr>
                            </w:pPr>
                            <w:r>
                              <w:t xml:space="preserve">Fig. 6. </w:t>
                            </w:r>
                            <w:r w:rsidRPr="00425FD1">
                              <w:t>Community Feedback and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27632" id="_x0000_s1109" type="#_x0000_t202" style="position:absolute;margin-left:0;margin-top:.55pt;width:430.8pt;height:.05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G9Gg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j59msz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" stroked="f">
                <v:textbox style="mso-fit-shape-to-text:t" inset="0,0,0,0">
                  <w:txbxContent>
                    <w:p w14:paraId="769703E7" w14:textId="06E26D11" w:rsidR="00425FD1" w:rsidRPr="007D5809" w:rsidRDefault="00425FD1" w:rsidP="00425FD1">
                      <w:pPr>
                        <w:pStyle w:val="Caption"/>
                        <w:jc w:val="center"/>
                        <w:rPr>
                          <w:noProof/>
                        </w:rPr>
                      </w:pPr>
                      <w:r>
                        <w:t xml:space="preserve">Fig. 6. </w:t>
                      </w:r>
                      <w:r w:rsidRPr="00425FD1">
                        <w:t>Community Feedback and Reports</w:t>
                      </w:r>
                    </w:p>
                  </w:txbxContent>
                </v:textbox>
                <w10:wrap anchorx="margin"/>
              </v:shape>
            </w:pict>
          </mc:Fallback>
        </mc:AlternateContent>
      </w:r>
    </w:p>
    <w:p w14:paraId="68F97A7F" w14:textId="77777777" w:rsidR="00C04157" w:rsidRPr="006400B9" w:rsidRDefault="00C04157" w:rsidP="2599DBD6">
      <w:pPr>
        <w:rPr>
          <w:rFonts w:cs="Arial"/>
        </w:rPr>
      </w:pPr>
    </w:p>
    <w:p w14:paraId="0865A006" w14:textId="2065DA13" w:rsidR="00E901B2" w:rsidRPr="006400B9" w:rsidRDefault="138E8C13" w:rsidP="005678F5">
      <w:pPr>
        <w:pStyle w:val="Heading2"/>
        <w:rPr>
          <w:rFonts w:cs="Arial"/>
        </w:rPr>
      </w:pPr>
      <w:bookmarkStart w:id="48" w:name="_Toc181174092"/>
      <w:r w:rsidRPr="006400B9">
        <w:rPr>
          <w:rFonts w:cs="Arial"/>
        </w:rPr>
        <w:t xml:space="preserve">3.4 </w:t>
      </w:r>
      <w:r w:rsidR="005678F5" w:rsidRPr="006400B9">
        <w:rPr>
          <w:rFonts w:cs="Arial"/>
        </w:rPr>
        <w:tab/>
      </w:r>
      <w:r w:rsidR="4D141277" w:rsidRPr="006400B9">
        <w:rPr>
          <w:rFonts w:cs="Arial"/>
        </w:rPr>
        <w:t xml:space="preserve">Gap Analysis, </w:t>
      </w:r>
      <w:r w:rsidR="51D42518" w:rsidRPr="006400B9">
        <w:rPr>
          <w:rFonts w:cs="Arial"/>
        </w:rPr>
        <w:t xml:space="preserve">Fishbone Diagram, </w:t>
      </w:r>
      <w:r w:rsidR="5C033BAC" w:rsidRPr="006400B9">
        <w:rPr>
          <w:rFonts w:cs="Arial"/>
        </w:rPr>
        <w:t xml:space="preserve">and </w:t>
      </w:r>
      <w:r w:rsidR="51D42518" w:rsidRPr="006400B9">
        <w:rPr>
          <w:rFonts w:cs="Arial"/>
        </w:rPr>
        <w:t>SWOT Analysis</w:t>
      </w:r>
      <w:bookmarkEnd w:id="48"/>
    </w:p>
    <w:p w14:paraId="0E7E5C42" w14:textId="26E7879D" w:rsidR="00671238" w:rsidRPr="006400B9" w:rsidRDefault="00BD5720" w:rsidP="00671238">
      <w:pPr>
        <w:pStyle w:val="Caption"/>
        <w:keepNext/>
        <w:rPr>
          <w:rFonts w:cs="Arial"/>
          <w:sz w:val="20"/>
          <w:szCs w:val="20"/>
        </w:rPr>
      </w:pPr>
      <w:bookmarkStart w:id="49" w:name="_Toc169253454"/>
      <w:r w:rsidRPr="006400B9">
        <w:rPr>
          <w:rFonts w:cs="Arial"/>
          <w:sz w:val="20"/>
          <w:szCs w:val="20"/>
        </w:rPr>
        <w:br/>
      </w:r>
      <w:bookmarkStart w:id="50" w:name="_Toc170391720"/>
      <w:r w:rsidR="00671238" w:rsidRPr="006400B9">
        <w:rPr>
          <w:rFonts w:cs="Arial"/>
          <w:sz w:val="20"/>
          <w:szCs w:val="20"/>
        </w:rPr>
        <w:t xml:space="preserve">Table </w:t>
      </w:r>
      <w:r w:rsidR="00671238" w:rsidRPr="006400B9">
        <w:rPr>
          <w:rFonts w:cs="Arial"/>
          <w:sz w:val="20"/>
          <w:szCs w:val="20"/>
        </w:rPr>
        <w:fldChar w:fldCharType="begin"/>
      </w:r>
      <w:r w:rsidR="00671238" w:rsidRPr="006400B9">
        <w:rPr>
          <w:rFonts w:cs="Arial"/>
          <w:sz w:val="20"/>
          <w:szCs w:val="20"/>
        </w:rPr>
        <w:instrText xml:space="preserve"> SEQ Table \* ROMAN </w:instrText>
      </w:r>
      <w:r w:rsidR="00671238" w:rsidRPr="006400B9">
        <w:rPr>
          <w:rFonts w:cs="Arial"/>
          <w:sz w:val="20"/>
          <w:szCs w:val="20"/>
        </w:rPr>
        <w:fldChar w:fldCharType="separate"/>
      </w:r>
      <w:r w:rsidR="000C307D" w:rsidRPr="006400B9">
        <w:rPr>
          <w:rFonts w:cs="Arial"/>
          <w:sz w:val="20"/>
          <w:szCs w:val="20"/>
        </w:rPr>
        <w:t>II</w:t>
      </w:r>
      <w:r w:rsidR="00671238" w:rsidRPr="006400B9">
        <w:rPr>
          <w:rFonts w:cs="Arial"/>
          <w:sz w:val="20"/>
          <w:szCs w:val="20"/>
        </w:rPr>
        <w:fldChar w:fldCharType="end"/>
      </w:r>
      <w:r w:rsidR="00671238" w:rsidRPr="006400B9">
        <w:rPr>
          <w:rFonts w:cs="Arial"/>
          <w:sz w:val="20"/>
          <w:szCs w:val="20"/>
        </w:rPr>
        <w:t>. Gap Analysis</w:t>
      </w:r>
      <w:bookmarkEnd w:id="49"/>
      <w:bookmarkEnd w:id="50"/>
    </w:p>
    <w:tbl>
      <w:tblPr>
        <w:tblStyle w:val="TableGrid"/>
        <w:tblW w:w="0" w:type="auto"/>
        <w:jc w:val="center"/>
        <w:tblLook w:val="04A0" w:firstRow="1" w:lastRow="0" w:firstColumn="1" w:lastColumn="0" w:noHBand="0" w:noVBand="1"/>
      </w:tblPr>
      <w:tblGrid>
        <w:gridCol w:w="1620"/>
        <w:gridCol w:w="3870"/>
        <w:gridCol w:w="3780"/>
      </w:tblGrid>
      <w:tr w:rsidR="2599DBD6" w14:paraId="324DF98F" w14:textId="77777777" w:rsidTr="00BD5720">
        <w:trPr>
          <w:trHeight w:val="300"/>
          <w:jc w:val="center"/>
        </w:trPr>
        <w:tc>
          <w:tcPr>
            <w:tcW w:w="1620" w:type="dxa"/>
            <w:tcBorders>
              <w:top w:val="single" w:sz="12" w:space="0" w:color="000000" w:themeColor="text1"/>
              <w:left w:val="none" w:sz="12" w:space="0" w:color="000000" w:themeColor="text1"/>
              <w:bottom w:val="single" w:sz="12" w:space="0" w:color="000000" w:themeColor="text1"/>
              <w:right w:val="none" w:sz="12" w:space="0" w:color="000000" w:themeColor="text1"/>
            </w:tcBorders>
          </w:tcPr>
          <w:p w14:paraId="2DBF151F" w14:textId="06DBFA08" w:rsidR="2599DBD6" w:rsidRPr="006400B9" w:rsidRDefault="2599DBD6" w:rsidP="2599DBD6">
            <w:pPr>
              <w:jc w:val="center"/>
              <w:rPr>
                <w:rFonts w:cs="Arial"/>
                <w:b/>
                <w:bCs/>
              </w:rPr>
            </w:pPr>
            <w:r w:rsidRPr="006400B9">
              <w:rPr>
                <w:rFonts w:cs="Arial"/>
                <w:b/>
                <w:bCs/>
              </w:rPr>
              <w:t>Current State</w:t>
            </w:r>
          </w:p>
        </w:tc>
        <w:tc>
          <w:tcPr>
            <w:tcW w:w="3870" w:type="dxa"/>
            <w:tcBorders>
              <w:top w:val="single" w:sz="12" w:space="0" w:color="000000"/>
              <w:left w:val="none" w:sz="12" w:space="0" w:color="000000" w:themeColor="text1"/>
              <w:bottom w:val="single" w:sz="12" w:space="0" w:color="000000" w:themeColor="text1"/>
              <w:right w:val="none" w:sz="4" w:space="0" w:color="000000" w:themeColor="text1"/>
            </w:tcBorders>
          </w:tcPr>
          <w:p w14:paraId="27A3B14F" w14:textId="4ABFB71C" w:rsidR="2599DBD6" w:rsidRPr="006400B9" w:rsidRDefault="2599DBD6" w:rsidP="2599DBD6">
            <w:pPr>
              <w:jc w:val="center"/>
              <w:rPr>
                <w:rFonts w:cs="Arial"/>
                <w:b/>
                <w:bCs/>
              </w:rPr>
            </w:pPr>
            <w:r w:rsidRPr="006400B9">
              <w:rPr>
                <w:rFonts w:cs="Arial"/>
                <w:b/>
                <w:bCs/>
              </w:rPr>
              <w:t>Desired State</w:t>
            </w:r>
          </w:p>
        </w:tc>
        <w:tc>
          <w:tcPr>
            <w:tcW w:w="3780"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5826697F" w14:textId="3A02E3E0" w:rsidR="2599DBD6" w:rsidRPr="006400B9" w:rsidRDefault="2599DBD6" w:rsidP="2599DBD6">
            <w:pPr>
              <w:jc w:val="center"/>
              <w:rPr>
                <w:rFonts w:cs="Arial"/>
                <w:b/>
                <w:bCs/>
              </w:rPr>
            </w:pPr>
            <w:r w:rsidRPr="006400B9">
              <w:rPr>
                <w:rFonts w:cs="Arial"/>
                <w:b/>
                <w:bCs/>
              </w:rPr>
              <w:t>Impact</w:t>
            </w:r>
          </w:p>
        </w:tc>
      </w:tr>
      <w:tr w:rsidR="2599DBD6" w14:paraId="1FED4F8B" w14:textId="77777777" w:rsidTr="00BD5720">
        <w:trPr>
          <w:trHeight w:val="20"/>
          <w:jc w:val="center"/>
        </w:trPr>
        <w:tc>
          <w:tcPr>
            <w:tcW w:w="1620" w:type="dxa"/>
            <w:tcBorders>
              <w:top w:val="single" w:sz="2" w:space="0" w:color="auto"/>
              <w:left w:val="none" w:sz="4" w:space="0" w:color="000000" w:themeColor="text1"/>
              <w:bottom w:val="single" w:sz="2" w:space="0" w:color="auto"/>
              <w:right w:val="none" w:sz="4" w:space="0" w:color="000000" w:themeColor="text1"/>
            </w:tcBorders>
          </w:tcPr>
          <w:p w14:paraId="6CD348C8" w14:textId="57F8CC4E" w:rsidR="2599DBD6" w:rsidRPr="006400B9" w:rsidRDefault="2599DBD6">
            <w:pPr>
              <w:rPr>
                <w:rFonts w:cs="Arial"/>
              </w:rPr>
            </w:pPr>
            <w:r w:rsidRPr="006400B9">
              <w:rPr>
                <w:rFonts w:cs="Arial"/>
              </w:rPr>
              <w:t>P00</w:t>
            </w:r>
            <w:r w:rsidR="00A03837" w:rsidRPr="006400B9">
              <w:rPr>
                <w:rFonts w:cs="Arial"/>
              </w:rPr>
              <w:t>1</w:t>
            </w:r>
          </w:p>
        </w:tc>
        <w:tc>
          <w:tcPr>
            <w:tcW w:w="3870" w:type="dxa"/>
            <w:tcBorders>
              <w:top w:val="single" w:sz="2" w:space="0" w:color="auto"/>
              <w:left w:val="none" w:sz="4" w:space="0" w:color="000000" w:themeColor="text1"/>
              <w:bottom w:val="single" w:sz="2" w:space="0" w:color="auto"/>
              <w:right w:val="none" w:sz="4" w:space="0" w:color="000000" w:themeColor="text1"/>
            </w:tcBorders>
          </w:tcPr>
          <w:p w14:paraId="09F9BDA8" w14:textId="07878271" w:rsidR="2599DBD6" w:rsidRPr="006400B9" w:rsidRDefault="2599DBD6">
            <w:pPr>
              <w:rPr>
                <w:rFonts w:cs="Arial"/>
              </w:rPr>
            </w:pPr>
            <w:r w:rsidRPr="2599DBD6">
              <w:rPr>
                <w:rFonts w:eastAsia="Arial" w:cs="Arial"/>
              </w:rPr>
              <w:t xml:space="preserve">Implement digital communication channels </w:t>
            </w:r>
          </w:p>
        </w:tc>
        <w:tc>
          <w:tcPr>
            <w:tcW w:w="3780" w:type="dxa"/>
            <w:tcBorders>
              <w:top w:val="single" w:sz="2" w:space="0" w:color="auto"/>
              <w:left w:val="none" w:sz="4" w:space="0" w:color="000000" w:themeColor="text1"/>
              <w:bottom w:val="single" w:sz="2" w:space="0" w:color="auto"/>
              <w:right w:val="none" w:sz="4" w:space="0" w:color="000000" w:themeColor="text1"/>
            </w:tcBorders>
          </w:tcPr>
          <w:p w14:paraId="4543991A" w14:textId="60CDA7B2" w:rsidR="2599DBD6" w:rsidRPr="006400B9" w:rsidRDefault="2599DBD6">
            <w:pPr>
              <w:rPr>
                <w:rFonts w:cs="Arial"/>
              </w:rPr>
            </w:pPr>
            <w:r w:rsidRPr="006400B9">
              <w:rPr>
                <w:rFonts w:cs="Arial"/>
              </w:rPr>
              <w:t>Saves time, reduces travel costs, enhances communication speed and record keeping</w:t>
            </w:r>
          </w:p>
        </w:tc>
      </w:tr>
      <w:tr w:rsidR="2599DBD6" w14:paraId="7AA3475B" w14:textId="77777777" w:rsidTr="00BD5720">
        <w:trPr>
          <w:trHeight w:val="20"/>
          <w:jc w:val="center"/>
        </w:trPr>
        <w:tc>
          <w:tcPr>
            <w:tcW w:w="1620" w:type="dxa"/>
            <w:tcBorders>
              <w:top w:val="single" w:sz="2" w:space="0" w:color="auto"/>
              <w:left w:val="none" w:sz="4" w:space="0" w:color="000000" w:themeColor="text1"/>
              <w:bottom w:val="single" w:sz="2" w:space="0" w:color="auto"/>
              <w:right w:val="none" w:sz="4" w:space="0" w:color="000000" w:themeColor="text1"/>
            </w:tcBorders>
          </w:tcPr>
          <w:p w14:paraId="1AFE869F" w14:textId="62FE48DB" w:rsidR="2599DBD6" w:rsidRPr="006400B9" w:rsidRDefault="2599DBD6">
            <w:pPr>
              <w:rPr>
                <w:rFonts w:cs="Arial"/>
              </w:rPr>
            </w:pPr>
            <w:r w:rsidRPr="006400B9">
              <w:rPr>
                <w:rFonts w:cs="Arial"/>
              </w:rPr>
              <w:t>P00</w:t>
            </w:r>
            <w:r w:rsidR="00A03837" w:rsidRPr="006400B9">
              <w:rPr>
                <w:rFonts w:cs="Arial"/>
              </w:rPr>
              <w:t>2</w:t>
            </w:r>
          </w:p>
        </w:tc>
        <w:tc>
          <w:tcPr>
            <w:tcW w:w="3870" w:type="dxa"/>
            <w:tcBorders>
              <w:top w:val="single" w:sz="2" w:space="0" w:color="auto"/>
              <w:left w:val="none" w:sz="4" w:space="0" w:color="000000" w:themeColor="text1"/>
              <w:bottom w:val="single" w:sz="2" w:space="0" w:color="auto"/>
              <w:right w:val="none" w:sz="4" w:space="0" w:color="000000" w:themeColor="text1"/>
            </w:tcBorders>
          </w:tcPr>
          <w:p w14:paraId="70C2B37B" w14:textId="61701FE4" w:rsidR="2599DBD6" w:rsidRPr="006400B9" w:rsidRDefault="2599DBD6">
            <w:pPr>
              <w:rPr>
                <w:rFonts w:cs="Arial"/>
              </w:rPr>
            </w:pPr>
            <w:r w:rsidRPr="2599DBD6">
              <w:rPr>
                <w:rFonts w:eastAsia="Arial" w:cs="Arial"/>
              </w:rPr>
              <w:t xml:space="preserve">Use digital platforms for announcements </w:t>
            </w:r>
          </w:p>
        </w:tc>
        <w:tc>
          <w:tcPr>
            <w:tcW w:w="3780" w:type="dxa"/>
            <w:tcBorders>
              <w:top w:val="single" w:sz="2" w:space="0" w:color="auto"/>
              <w:left w:val="none" w:sz="4" w:space="0" w:color="000000" w:themeColor="text1"/>
              <w:bottom w:val="single" w:sz="2" w:space="0" w:color="auto"/>
              <w:right w:val="none" w:sz="4" w:space="0" w:color="000000" w:themeColor="text1"/>
            </w:tcBorders>
          </w:tcPr>
          <w:p w14:paraId="3B52506C" w14:textId="1874495A" w:rsidR="2599DBD6" w:rsidRPr="006400B9" w:rsidRDefault="2599DBD6" w:rsidP="2599DBD6">
            <w:pPr>
              <w:rPr>
                <w:rFonts w:cs="Arial"/>
              </w:rPr>
            </w:pPr>
            <w:r w:rsidRPr="2599DBD6">
              <w:rPr>
                <w:rFonts w:eastAsia="Arial" w:cs="Arial"/>
              </w:rPr>
              <w:t>Broader reach, immediate updates, easy access to information</w:t>
            </w:r>
          </w:p>
        </w:tc>
      </w:tr>
      <w:tr w:rsidR="2599DBD6" w14:paraId="79495A8B" w14:textId="77777777" w:rsidTr="00BD5720">
        <w:trPr>
          <w:trHeight w:val="20"/>
          <w:jc w:val="center"/>
        </w:trPr>
        <w:tc>
          <w:tcPr>
            <w:tcW w:w="1620" w:type="dxa"/>
            <w:tcBorders>
              <w:top w:val="single" w:sz="2" w:space="0" w:color="auto"/>
              <w:left w:val="none" w:sz="4" w:space="0" w:color="000000" w:themeColor="text1"/>
              <w:bottom w:val="single" w:sz="2" w:space="0" w:color="000000"/>
              <w:right w:val="none" w:sz="4" w:space="0" w:color="000000" w:themeColor="text1"/>
            </w:tcBorders>
          </w:tcPr>
          <w:p w14:paraId="6DD65C7F" w14:textId="70D22B7B" w:rsidR="2599DBD6" w:rsidRPr="006400B9" w:rsidRDefault="2599DBD6">
            <w:pPr>
              <w:rPr>
                <w:rFonts w:cs="Arial"/>
              </w:rPr>
            </w:pPr>
            <w:r w:rsidRPr="006400B9">
              <w:rPr>
                <w:rFonts w:cs="Arial"/>
              </w:rPr>
              <w:t>P00</w:t>
            </w:r>
            <w:r w:rsidR="00A03837" w:rsidRPr="006400B9">
              <w:rPr>
                <w:rFonts w:cs="Arial"/>
              </w:rPr>
              <w:t>3</w:t>
            </w:r>
          </w:p>
        </w:tc>
        <w:tc>
          <w:tcPr>
            <w:tcW w:w="3870" w:type="dxa"/>
            <w:tcBorders>
              <w:top w:val="single" w:sz="2" w:space="0" w:color="auto"/>
              <w:left w:val="none" w:sz="4" w:space="0" w:color="000000" w:themeColor="text1"/>
              <w:bottom w:val="single" w:sz="2" w:space="0" w:color="000000"/>
              <w:right w:val="none" w:sz="4" w:space="0" w:color="000000" w:themeColor="text1"/>
            </w:tcBorders>
          </w:tcPr>
          <w:p w14:paraId="5E7AF100" w14:textId="3F15A7F5" w:rsidR="2599DBD6" w:rsidRPr="006400B9" w:rsidRDefault="2599DBD6">
            <w:pPr>
              <w:rPr>
                <w:rFonts w:cs="Arial"/>
              </w:rPr>
            </w:pPr>
            <w:r w:rsidRPr="2599DBD6">
              <w:rPr>
                <w:rFonts w:eastAsia="Arial" w:cs="Arial"/>
              </w:rPr>
              <w:t>Online portal for document and permit requests</w:t>
            </w:r>
            <w:r w:rsidRPr="006400B9">
              <w:rPr>
                <w:rFonts w:cs="Arial"/>
              </w:rPr>
              <w:tab/>
            </w:r>
          </w:p>
        </w:tc>
        <w:tc>
          <w:tcPr>
            <w:tcW w:w="3780" w:type="dxa"/>
            <w:tcBorders>
              <w:top w:val="single" w:sz="2" w:space="0" w:color="auto"/>
              <w:left w:val="none" w:sz="4" w:space="0" w:color="000000" w:themeColor="text1"/>
              <w:bottom w:val="single" w:sz="2" w:space="0" w:color="000000"/>
              <w:right w:val="none" w:sz="4" w:space="0" w:color="000000" w:themeColor="text1"/>
            </w:tcBorders>
          </w:tcPr>
          <w:p w14:paraId="69B98020" w14:textId="604EC45F" w:rsidR="2599DBD6" w:rsidRPr="006400B9" w:rsidRDefault="2599DBD6" w:rsidP="2599DBD6">
            <w:pPr>
              <w:rPr>
                <w:rFonts w:cs="Arial"/>
              </w:rPr>
            </w:pPr>
            <w:r w:rsidRPr="2599DBD6">
              <w:rPr>
                <w:rFonts w:eastAsia="Arial" w:cs="Arial"/>
              </w:rPr>
              <w:t>Faster processing, easy tracking, reduced paperwork</w:t>
            </w:r>
          </w:p>
        </w:tc>
      </w:tr>
      <w:tr w:rsidR="2599DBD6" w14:paraId="48C1BAF5" w14:textId="77777777" w:rsidTr="00BD5720">
        <w:trPr>
          <w:trHeight w:val="20"/>
          <w:jc w:val="center"/>
        </w:trPr>
        <w:tc>
          <w:tcPr>
            <w:tcW w:w="1620" w:type="dxa"/>
            <w:tcBorders>
              <w:top w:val="single" w:sz="2" w:space="0" w:color="000000"/>
              <w:left w:val="none" w:sz="4" w:space="0" w:color="000000" w:themeColor="text1"/>
              <w:bottom w:val="single" w:sz="2" w:space="0" w:color="000000"/>
              <w:right w:val="none" w:sz="4" w:space="0" w:color="000000" w:themeColor="text1"/>
            </w:tcBorders>
          </w:tcPr>
          <w:p w14:paraId="7E7D3DC3" w14:textId="70E1EF8A" w:rsidR="2599DBD6" w:rsidRPr="006400B9" w:rsidRDefault="2599DBD6">
            <w:pPr>
              <w:rPr>
                <w:rFonts w:cs="Arial"/>
              </w:rPr>
            </w:pPr>
            <w:r w:rsidRPr="006400B9">
              <w:rPr>
                <w:rFonts w:cs="Arial"/>
              </w:rPr>
              <w:t>P00</w:t>
            </w:r>
            <w:r w:rsidR="00A03837" w:rsidRPr="006400B9">
              <w:rPr>
                <w:rFonts w:cs="Arial"/>
              </w:rPr>
              <w:t>4</w:t>
            </w:r>
          </w:p>
        </w:tc>
        <w:tc>
          <w:tcPr>
            <w:tcW w:w="3870" w:type="dxa"/>
            <w:tcBorders>
              <w:top w:val="single" w:sz="2" w:space="0" w:color="000000"/>
              <w:left w:val="none" w:sz="4" w:space="0" w:color="000000" w:themeColor="text1"/>
              <w:bottom w:val="single" w:sz="2" w:space="0" w:color="000000"/>
              <w:right w:val="none" w:sz="4" w:space="0" w:color="000000" w:themeColor="text1"/>
            </w:tcBorders>
          </w:tcPr>
          <w:p w14:paraId="1C32FC6B" w14:textId="0D77E9AC" w:rsidR="2599DBD6" w:rsidRDefault="2599DBD6" w:rsidP="2599DBD6">
            <w:pPr>
              <w:rPr>
                <w:rFonts w:eastAsia="Arial" w:cs="Arial"/>
              </w:rPr>
            </w:pPr>
            <w:r w:rsidRPr="2599DBD6">
              <w:rPr>
                <w:rFonts w:eastAsia="Arial" w:cs="Arial"/>
              </w:rPr>
              <w:t>Streamlined digital encoding process (integrated system)</w:t>
            </w:r>
          </w:p>
        </w:tc>
        <w:tc>
          <w:tcPr>
            <w:tcW w:w="3780" w:type="dxa"/>
            <w:tcBorders>
              <w:top w:val="single" w:sz="2" w:space="0" w:color="000000"/>
              <w:left w:val="none" w:sz="4" w:space="0" w:color="000000" w:themeColor="text1"/>
              <w:bottom w:val="single" w:sz="2" w:space="0" w:color="000000"/>
              <w:right w:val="none" w:sz="4" w:space="0" w:color="000000" w:themeColor="text1"/>
            </w:tcBorders>
          </w:tcPr>
          <w:p w14:paraId="041CED10" w14:textId="1D5B04BF" w:rsidR="2599DBD6" w:rsidRPr="006400B9" w:rsidRDefault="2599DBD6" w:rsidP="2599DBD6">
            <w:pPr>
              <w:rPr>
                <w:rFonts w:cs="Arial"/>
              </w:rPr>
            </w:pPr>
            <w:r w:rsidRPr="2599DBD6">
              <w:rPr>
                <w:rFonts w:eastAsia="Arial" w:cs="Arial"/>
              </w:rPr>
              <w:t>Consistent data format, reduces manual data entry errors</w:t>
            </w:r>
          </w:p>
        </w:tc>
      </w:tr>
      <w:tr w:rsidR="2599DBD6" w14:paraId="6EDE3BAF" w14:textId="77777777" w:rsidTr="00CE7A2F">
        <w:trPr>
          <w:trHeight w:val="20"/>
          <w:jc w:val="center"/>
        </w:trPr>
        <w:tc>
          <w:tcPr>
            <w:tcW w:w="1620" w:type="dxa"/>
            <w:tcBorders>
              <w:top w:val="single" w:sz="2" w:space="0" w:color="000000"/>
              <w:left w:val="none" w:sz="4" w:space="0" w:color="000000" w:themeColor="text1"/>
              <w:bottom w:val="single" w:sz="2" w:space="0" w:color="000000"/>
              <w:right w:val="none" w:sz="4" w:space="0" w:color="000000" w:themeColor="text1"/>
            </w:tcBorders>
          </w:tcPr>
          <w:p w14:paraId="004B0A1E" w14:textId="3626F03C" w:rsidR="2599DBD6" w:rsidRPr="006400B9" w:rsidRDefault="2599DBD6">
            <w:pPr>
              <w:rPr>
                <w:rFonts w:cs="Arial"/>
              </w:rPr>
            </w:pPr>
            <w:r w:rsidRPr="006400B9">
              <w:rPr>
                <w:rFonts w:cs="Arial"/>
              </w:rPr>
              <w:t>P00</w:t>
            </w:r>
            <w:r w:rsidR="00A03837" w:rsidRPr="006400B9">
              <w:rPr>
                <w:rFonts w:cs="Arial"/>
              </w:rPr>
              <w:t>5</w:t>
            </w:r>
          </w:p>
        </w:tc>
        <w:tc>
          <w:tcPr>
            <w:tcW w:w="3870" w:type="dxa"/>
            <w:tcBorders>
              <w:top w:val="single" w:sz="2" w:space="0" w:color="000000"/>
              <w:left w:val="none" w:sz="4" w:space="0" w:color="000000" w:themeColor="text1"/>
              <w:bottom w:val="single" w:sz="2" w:space="0" w:color="000000"/>
              <w:right w:val="none" w:sz="4" w:space="0" w:color="000000" w:themeColor="text1"/>
            </w:tcBorders>
          </w:tcPr>
          <w:p w14:paraId="5494E419" w14:textId="3B628F0A" w:rsidR="2599DBD6" w:rsidRPr="006400B9" w:rsidRDefault="2599DBD6">
            <w:pPr>
              <w:rPr>
                <w:rFonts w:cs="Arial"/>
              </w:rPr>
            </w:pPr>
            <w:r w:rsidRPr="2599DBD6">
              <w:rPr>
                <w:rFonts w:eastAsia="Arial" w:cs="Arial"/>
              </w:rPr>
              <w:t>Advanced data management system (e.g., database software)</w:t>
            </w:r>
            <w:r w:rsidRPr="006400B9">
              <w:rPr>
                <w:rFonts w:cs="Arial"/>
              </w:rPr>
              <w:tab/>
            </w:r>
          </w:p>
        </w:tc>
        <w:tc>
          <w:tcPr>
            <w:tcW w:w="3780" w:type="dxa"/>
            <w:tcBorders>
              <w:top w:val="single" w:sz="2" w:space="0" w:color="000000"/>
              <w:left w:val="none" w:sz="4" w:space="0" w:color="000000" w:themeColor="text1"/>
              <w:bottom w:val="single" w:sz="2" w:space="0" w:color="000000"/>
              <w:right w:val="none" w:sz="4" w:space="0" w:color="000000" w:themeColor="text1"/>
            </w:tcBorders>
          </w:tcPr>
          <w:p w14:paraId="0F1F7F87" w14:textId="766EA23C" w:rsidR="2599DBD6" w:rsidRPr="006400B9" w:rsidRDefault="2599DBD6" w:rsidP="2599DBD6">
            <w:pPr>
              <w:rPr>
                <w:rFonts w:cs="Arial"/>
              </w:rPr>
            </w:pPr>
            <w:r w:rsidRPr="2599DBD6">
              <w:rPr>
                <w:rFonts w:eastAsia="Arial" w:cs="Arial"/>
              </w:rPr>
              <w:t>Enhanced data analysis capabilities, better data security, efficient data handling</w:t>
            </w:r>
          </w:p>
        </w:tc>
      </w:tr>
      <w:tr w:rsidR="00CE7A2F" w14:paraId="1F701CA9" w14:textId="77777777" w:rsidTr="00BD5720">
        <w:trPr>
          <w:trHeight w:val="20"/>
          <w:jc w:val="center"/>
        </w:trPr>
        <w:tc>
          <w:tcPr>
            <w:tcW w:w="1620" w:type="dxa"/>
            <w:tcBorders>
              <w:top w:val="single" w:sz="2" w:space="0" w:color="000000"/>
              <w:left w:val="none" w:sz="4" w:space="0" w:color="000000" w:themeColor="text1"/>
              <w:bottom w:val="single" w:sz="12" w:space="0" w:color="000000" w:themeColor="text1"/>
              <w:right w:val="none" w:sz="4" w:space="0" w:color="000000" w:themeColor="text1"/>
            </w:tcBorders>
          </w:tcPr>
          <w:p w14:paraId="03FED64C" w14:textId="005A32BC" w:rsidR="00CE7A2F" w:rsidRPr="006400B9" w:rsidRDefault="001C67B3">
            <w:pPr>
              <w:rPr>
                <w:rFonts w:cs="Arial"/>
              </w:rPr>
            </w:pPr>
            <w:r w:rsidRPr="006400B9">
              <w:rPr>
                <w:rFonts w:cs="Arial"/>
              </w:rPr>
              <w:lastRenderedPageBreak/>
              <w:t>P006</w:t>
            </w:r>
          </w:p>
        </w:tc>
        <w:tc>
          <w:tcPr>
            <w:tcW w:w="3870" w:type="dxa"/>
            <w:tcBorders>
              <w:top w:val="single" w:sz="2" w:space="0" w:color="000000"/>
              <w:left w:val="none" w:sz="4" w:space="0" w:color="000000" w:themeColor="text1"/>
              <w:bottom w:val="single" w:sz="12" w:space="0" w:color="000000" w:themeColor="text1"/>
              <w:right w:val="none" w:sz="4" w:space="0" w:color="000000" w:themeColor="text1"/>
            </w:tcBorders>
          </w:tcPr>
          <w:p w14:paraId="626FCE91" w14:textId="1E889CFF" w:rsidR="00CE7A2F" w:rsidRPr="2599DBD6" w:rsidRDefault="00A71C7F">
            <w:pPr>
              <w:rPr>
                <w:rFonts w:eastAsia="Arial" w:cs="Arial"/>
              </w:rPr>
            </w:pPr>
            <w:r w:rsidRPr="00A71C7F">
              <w:rPr>
                <w:rFonts w:eastAsia="Arial" w:cs="Arial"/>
              </w:rPr>
              <w:t>Digital platform for submission, automated tracking, and real-time updates for both the Secretary and Chairman.</w:t>
            </w:r>
          </w:p>
        </w:tc>
        <w:tc>
          <w:tcPr>
            <w:tcW w:w="3780" w:type="dxa"/>
            <w:tcBorders>
              <w:top w:val="single" w:sz="2" w:space="0" w:color="000000"/>
              <w:left w:val="none" w:sz="4" w:space="0" w:color="000000" w:themeColor="text1"/>
              <w:bottom w:val="single" w:sz="12" w:space="0" w:color="000000" w:themeColor="text1"/>
              <w:right w:val="none" w:sz="4" w:space="0" w:color="000000" w:themeColor="text1"/>
            </w:tcBorders>
          </w:tcPr>
          <w:p w14:paraId="765469EA" w14:textId="5E6813D2" w:rsidR="00CE7A2F" w:rsidRPr="2599DBD6" w:rsidRDefault="00A71C7F" w:rsidP="2599DBD6">
            <w:pPr>
              <w:rPr>
                <w:rFonts w:eastAsia="Arial" w:cs="Arial"/>
              </w:rPr>
            </w:pPr>
            <w:r w:rsidRPr="00A71C7F">
              <w:rPr>
                <w:rFonts w:eastAsia="Arial" w:cs="Arial"/>
              </w:rPr>
              <w:t>Faster submission, improved tracking, quicker responses, and better transparency for residents.</w:t>
            </w:r>
          </w:p>
        </w:tc>
      </w:tr>
    </w:tbl>
    <w:p w14:paraId="1BA0777A" w14:textId="3CE87387" w:rsidR="7F21B3DD" w:rsidRPr="006400B9" w:rsidRDefault="7F21B3DD" w:rsidP="7F21B3DD">
      <w:pPr>
        <w:rPr>
          <w:rFonts w:cs="Arial"/>
        </w:rPr>
      </w:pPr>
    </w:p>
    <w:p w14:paraId="5C2BFAB6" w14:textId="3CA4E613" w:rsidR="00710EAB" w:rsidRPr="006400B9" w:rsidRDefault="00B3429F" w:rsidP="2599DBD6">
      <w:pPr>
        <w:pStyle w:val="Caption"/>
        <w:keepNext/>
        <w:jc w:val="center"/>
        <w:rPr>
          <w:rFonts w:cs="Arial"/>
        </w:rPr>
      </w:pPr>
      <w:r w:rsidRPr="006400B9">
        <w:rPr>
          <w:rFonts w:cs="Arial"/>
        </w:rPr>
        <w:drawing>
          <wp:anchor distT="0" distB="0" distL="114300" distR="114300" simplePos="0" relativeHeight="251658250" behindDoc="0" locked="0" layoutInCell="1" allowOverlap="1" wp14:anchorId="5A032985" wp14:editId="21807E10">
            <wp:simplePos x="0" y="0"/>
            <wp:positionH relativeFrom="margin">
              <wp:align>center</wp:align>
            </wp:positionH>
            <wp:positionV relativeFrom="paragraph">
              <wp:posOffset>8255</wp:posOffset>
            </wp:positionV>
            <wp:extent cx="5674995" cy="2217420"/>
            <wp:effectExtent l="0" t="0" r="1905" b="0"/>
            <wp:wrapNone/>
            <wp:docPr id="601364266" name="Picture 60136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4266" name="Picture 6013642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4995" cy="2217420"/>
                    </a:xfrm>
                    <a:prstGeom prst="rect">
                      <a:avLst/>
                    </a:prstGeom>
                  </pic:spPr>
                </pic:pic>
              </a:graphicData>
            </a:graphic>
            <wp14:sizeRelH relativeFrom="margin">
              <wp14:pctWidth>0</wp14:pctWidth>
            </wp14:sizeRelH>
            <wp14:sizeRelV relativeFrom="margin">
              <wp14:pctHeight>0</wp14:pctHeight>
            </wp14:sizeRelV>
          </wp:anchor>
        </w:drawing>
      </w:r>
    </w:p>
    <w:p w14:paraId="4A1ECE2D" w14:textId="77777777" w:rsidR="00710EAB" w:rsidRPr="006400B9" w:rsidRDefault="00710EAB" w:rsidP="2599DBD6">
      <w:pPr>
        <w:pStyle w:val="Caption"/>
        <w:keepNext/>
        <w:jc w:val="center"/>
        <w:rPr>
          <w:rFonts w:cs="Arial"/>
        </w:rPr>
      </w:pPr>
    </w:p>
    <w:p w14:paraId="7AA38924" w14:textId="77777777" w:rsidR="00710EAB" w:rsidRPr="006400B9" w:rsidRDefault="00710EAB" w:rsidP="2599DBD6">
      <w:pPr>
        <w:pStyle w:val="Caption"/>
        <w:keepNext/>
        <w:jc w:val="center"/>
        <w:rPr>
          <w:rFonts w:cs="Arial"/>
        </w:rPr>
      </w:pPr>
    </w:p>
    <w:p w14:paraId="6B160978" w14:textId="77777777" w:rsidR="00710EAB" w:rsidRPr="006400B9" w:rsidRDefault="00710EAB" w:rsidP="2599DBD6">
      <w:pPr>
        <w:pStyle w:val="Caption"/>
        <w:keepNext/>
        <w:jc w:val="center"/>
        <w:rPr>
          <w:rFonts w:cs="Arial"/>
        </w:rPr>
      </w:pPr>
    </w:p>
    <w:p w14:paraId="1A0618E2" w14:textId="77777777" w:rsidR="00710EAB" w:rsidRPr="006400B9" w:rsidRDefault="00710EAB" w:rsidP="2599DBD6">
      <w:pPr>
        <w:pStyle w:val="Caption"/>
        <w:keepNext/>
        <w:jc w:val="center"/>
        <w:rPr>
          <w:rFonts w:cs="Arial"/>
        </w:rPr>
      </w:pPr>
    </w:p>
    <w:p w14:paraId="3C4DD657" w14:textId="77777777" w:rsidR="00710EAB" w:rsidRPr="006400B9" w:rsidRDefault="00710EAB" w:rsidP="2599DBD6">
      <w:pPr>
        <w:pStyle w:val="Caption"/>
        <w:keepNext/>
        <w:jc w:val="center"/>
        <w:rPr>
          <w:rFonts w:cs="Arial"/>
        </w:rPr>
      </w:pPr>
    </w:p>
    <w:p w14:paraId="46F05176" w14:textId="77777777" w:rsidR="00710EAB" w:rsidRPr="006400B9" w:rsidRDefault="00710EAB" w:rsidP="2599DBD6">
      <w:pPr>
        <w:pStyle w:val="Caption"/>
        <w:keepNext/>
        <w:jc w:val="center"/>
        <w:rPr>
          <w:rFonts w:cs="Arial"/>
        </w:rPr>
      </w:pPr>
    </w:p>
    <w:p w14:paraId="0DE89007" w14:textId="77777777" w:rsidR="00710EAB" w:rsidRPr="006400B9" w:rsidRDefault="00710EAB" w:rsidP="2599DBD6">
      <w:pPr>
        <w:pStyle w:val="Caption"/>
        <w:keepNext/>
        <w:jc w:val="center"/>
        <w:rPr>
          <w:rFonts w:cs="Arial"/>
        </w:rPr>
      </w:pPr>
    </w:p>
    <w:p w14:paraId="09D6C613" w14:textId="77777777" w:rsidR="00710EAB" w:rsidRPr="006400B9" w:rsidRDefault="00710EAB" w:rsidP="2599DBD6">
      <w:pPr>
        <w:pStyle w:val="Caption"/>
        <w:keepNext/>
        <w:jc w:val="center"/>
        <w:rPr>
          <w:rFonts w:cs="Arial"/>
        </w:rPr>
      </w:pPr>
    </w:p>
    <w:p w14:paraId="174D2398" w14:textId="6534A682" w:rsidR="00710EAB" w:rsidRPr="006400B9" w:rsidRDefault="0051291F" w:rsidP="00A71C7F">
      <w:pPr>
        <w:pStyle w:val="Caption"/>
        <w:keepNext/>
        <w:jc w:val="center"/>
        <w:rPr>
          <w:rFonts w:cs="Arial"/>
        </w:rPr>
      </w:pPr>
      <w:bookmarkStart w:id="51" w:name="_Toc169040080"/>
      <w:bookmarkStart w:id="52" w:name="_Toc169252348"/>
      <w:bookmarkStart w:id="53" w:name="_Toc170391650"/>
      <w:r w:rsidRPr="006400B9">
        <w:rPr>
          <w:rFonts w:cs="Arial"/>
        </w:rPr>
        <w:t xml:space="preserve">Fig. </w:t>
      </w:r>
      <w:r w:rsidR="00B17CFF">
        <w:rPr>
          <w:rFonts w:cs="Arial"/>
        </w:rPr>
        <w:t>7</w:t>
      </w:r>
      <w:r w:rsidRPr="006400B9">
        <w:rPr>
          <w:rFonts w:cs="Arial"/>
        </w:rPr>
        <w:t>. Fishbone Diagram</w:t>
      </w:r>
      <w:bookmarkEnd w:id="51"/>
      <w:bookmarkEnd w:id="52"/>
      <w:bookmarkEnd w:id="53"/>
    </w:p>
    <w:p w14:paraId="18EFAFEC" w14:textId="606C1D8F" w:rsidR="00710EAB" w:rsidRPr="006400B9" w:rsidRDefault="000D5EE4" w:rsidP="00710EAB">
      <w:pPr>
        <w:rPr>
          <w:rFonts w:cs="Arial"/>
        </w:rPr>
      </w:pPr>
      <w:r w:rsidRPr="006400B9">
        <w:rPr>
          <w:rFonts w:cs="Arial"/>
        </w:rPr>
        <w:drawing>
          <wp:anchor distT="0" distB="0" distL="114300" distR="114300" simplePos="0" relativeHeight="251658251" behindDoc="0" locked="0" layoutInCell="1" allowOverlap="1" wp14:anchorId="7BB34737" wp14:editId="55A757D2">
            <wp:simplePos x="0" y="0"/>
            <wp:positionH relativeFrom="margin">
              <wp:align>center</wp:align>
            </wp:positionH>
            <wp:positionV relativeFrom="paragraph">
              <wp:posOffset>8255</wp:posOffset>
            </wp:positionV>
            <wp:extent cx="4423479" cy="4467225"/>
            <wp:effectExtent l="0" t="0" r="0" b="0"/>
            <wp:wrapNone/>
            <wp:docPr id="1704710563"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rotWithShape="1">
                    <a:blip r:embed="rId16" cstate="print">
                      <a:extLst>
                        <a:ext uri="{28A0092B-C50C-407E-A947-70E740481C1C}">
                          <a14:useLocalDpi xmlns:a14="http://schemas.microsoft.com/office/drawing/2010/main" val="0"/>
                        </a:ext>
                      </a:extLst>
                    </a:blip>
                    <a:srcRect l="15536" t="27105" r="5154" b="4166"/>
                    <a:stretch/>
                  </pic:blipFill>
                  <pic:spPr bwMode="auto">
                    <a:xfrm>
                      <a:off x="0" y="0"/>
                      <a:ext cx="4423479" cy="446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0AF10" w14:textId="1E7DDAEF" w:rsidR="00710EAB" w:rsidRPr="006400B9" w:rsidRDefault="00710EAB" w:rsidP="00710EAB">
      <w:pPr>
        <w:rPr>
          <w:rFonts w:cs="Arial"/>
        </w:rPr>
      </w:pPr>
    </w:p>
    <w:p w14:paraId="38F316F6" w14:textId="78333B05" w:rsidR="00710EAB" w:rsidRPr="006400B9" w:rsidRDefault="00710EAB" w:rsidP="00710EAB">
      <w:pPr>
        <w:rPr>
          <w:rFonts w:cs="Arial"/>
        </w:rPr>
      </w:pPr>
    </w:p>
    <w:p w14:paraId="72C22272" w14:textId="4BD1EFC9" w:rsidR="00710EAB" w:rsidRPr="006400B9" w:rsidRDefault="00710EAB" w:rsidP="00710EAB">
      <w:pPr>
        <w:rPr>
          <w:rFonts w:cs="Arial"/>
        </w:rPr>
      </w:pPr>
    </w:p>
    <w:p w14:paraId="33EB3DDC" w14:textId="3B8429BC" w:rsidR="00710EAB" w:rsidRPr="006400B9" w:rsidRDefault="00710EAB" w:rsidP="00710EAB">
      <w:pPr>
        <w:rPr>
          <w:rFonts w:cs="Arial"/>
        </w:rPr>
      </w:pPr>
    </w:p>
    <w:p w14:paraId="37915F0B" w14:textId="21F46E7C" w:rsidR="00710EAB" w:rsidRPr="006400B9" w:rsidRDefault="00710EAB" w:rsidP="00710EAB">
      <w:pPr>
        <w:rPr>
          <w:rFonts w:cs="Arial"/>
        </w:rPr>
      </w:pPr>
    </w:p>
    <w:p w14:paraId="69ABD345" w14:textId="2A47739A" w:rsidR="00710EAB" w:rsidRPr="006400B9" w:rsidRDefault="00710EAB" w:rsidP="00710EAB">
      <w:pPr>
        <w:rPr>
          <w:rFonts w:cs="Arial"/>
        </w:rPr>
      </w:pPr>
    </w:p>
    <w:p w14:paraId="243D8784" w14:textId="0E6AD198" w:rsidR="00710EAB" w:rsidRPr="006400B9" w:rsidRDefault="00710EAB" w:rsidP="00710EAB">
      <w:pPr>
        <w:rPr>
          <w:rFonts w:cs="Arial"/>
        </w:rPr>
      </w:pPr>
    </w:p>
    <w:p w14:paraId="630071CD" w14:textId="2FE9219A" w:rsidR="00710EAB" w:rsidRPr="006400B9" w:rsidRDefault="00710EAB" w:rsidP="00710EAB">
      <w:pPr>
        <w:rPr>
          <w:rFonts w:cs="Arial"/>
        </w:rPr>
      </w:pPr>
    </w:p>
    <w:p w14:paraId="541B9B28" w14:textId="77777777" w:rsidR="00710EAB" w:rsidRPr="006400B9" w:rsidRDefault="00710EAB" w:rsidP="00710EAB">
      <w:pPr>
        <w:rPr>
          <w:rFonts w:cs="Arial"/>
        </w:rPr>
      </w:pPr>
    </w:p>
    <w:p w14:paraId="50E50DBB" w14:textId="77777777" w:rsidR="00710EAB" w:rsidRPr="006400B9" w:rsidRDefault="00710EAB" w:rsidP="00710EAB">
      <w:pPr>
        <w:rPr>
          <w:rFonts w:cs="Arial"/>
        </w:rPr>
      </w:pPr>
    </w:p>
    <w:p w14:paraId="5AF27C95" w14:textId="77777777" w:rsidR="00710EAB" w:rsidRPr="006400B9" w:rsidRDefault="00710EAB" w:rsidP="00710EAB">
      <w:pPr>
        <w:rPr>
          <w:rFonts w:cs="Arial"/>
        </w:rPr>
      </w:pPr>
    </w:p>
    <w:p w14:paraId="261FFC85" w14:textId="77777777" w:rsidR="00710EAB" w:rsidRPr="006400B9" w:rsidRDefault="00710EAB" w:rsidP="00710EAB">
      <w:pPr>
        <w:rPr>
          <w:rFonts w:cs="Arial"/>
        </w:rPr>
      </w:pPr>
    </w:p>
    <w:p w14:paraId="4DC0FD44" w14:textId="77777777" w:rsidR="00DF7C69" w:rsidRPr="006400B9" w:rsidRDefault="00DF7C69" w:rsidP="00710EAB">
      <w:pPr>
        <w:rPr>
          <w:rFonts w:cs="Arial"/>
        </w:rPr>
      </w:pPr>
    </w:p>
    <w:p w14:paraId="6B27664A" w14:textId="60C9F49C" w:rsidR="00DF7C69" w:rsidRPr="006400B9" w:rsidRDefault="00DF7C69" w:rsidP="00DF7C69">
      <w:pPr>
        <w:jc w:val="center"/>
        <w:rPr>
          <w:rFonts w:cs="Arial"/>
        </w:rPr>
      </w:pPr>
      <w:r w:rsidRPr="006400B9">
        <w:rPr>
          <w:rFonts w:cs="Arial"/>
        </w:rPr>
        <w:br/>
      </w:r>
    </w:p>
    <w:p w14:paraId="6178AF5C" w14:textId="65F2A285" w:rsidR="00710EAB" w:rsidRPr="006400B9" w:rsidRDefault="00710EAB" w:rsidP="00710EAB">
      <w:pPr>
        <w:rPr>
          <w:rFonts w:cs="Arial"/>
        </w:rPr>
      </w:pPr>
    </w:p>
    <w:p w14:paraId="34455854" w14:textId="7660FA85" w:rsidR="00B058CD" w:rsidRPr="006400B9" w:rsidRDefault="0051291F" w:rsidP="00DF7C69">
      <w:pPr>
        <w:pStyle w:val="Caption"/>
        <w:jc w:val="center"/>
        <w:rPr>
          <w:rFonts w:cs="Arial"/>
        </w:rPr>
      </w:pPr>
      <w:bookmarkStart w:id="54" w:name="_Toc169040081"/>
      <w:bookmarkStart w:id="55" w:name="_Toc169252349"/>
      <w:bookmarkStart w:id="56" w:name="_Toc170391651"/>
      <w:r w:rsidRPr="006400B9">
        <w:rPr>
          <w:rFonts w:cs="Arial"/>
        </w:rPr>
        <w:t xml:space="preserve">Fig. </w:t>
      </w:r>
      <w:r w:rsidR="00B17CFF">
        <w:rPr>
          <w:rFonts w:cs="Arial"/>
        </w:rPr>
        <w:t>8</w:t>
      </w:r>
      <w:r w:rsidRPr="006400B9">
        <w:rPr>
          <w:rFonts w:cs="Arial"/>
        </w:rPr>
        <w:t>. SWOT Analysis</w:t>
      </w:r>
      <w:bookmarkEnd w:id="54"/>
      <w:bookmarkEnd w:id="55"/>
      <w:bookmarkEnd w:id="56"/>
    </w:p>
    <w:p w14:paraId="3F467C39" w14:textId="77777777" w:rsidR="009C6677" w:rsidRPr="006400B9" w:rsidRDefault="009C6677" w:rsidP="47DCC187">
      <w:pPr>
        <w:ind w:left="720" w:firstLine="720"/>
        <w:rPr>
          <w:rFonts w:cs="Arial"/>
        </w:rPr>
      </w:pPr>
    </w:p>
    <w:p w14:paraId="1FD53482" w14:textId="5C5FEC3C" w:rsidR="004E6792" w:rsidRPr="006400B9" w:rsidRDefault="004E6792" w:rsidP="006707B4">
      <w:pPr>
        <w:pStyle w:val="Heading1"/>
        <w:numPr>
          <w:ilvl w:val="0"/>
          <w:numId w:val="2"/>
        </w:numPr>
        <w:ind w:left="426"/>
        <w:rPr>
          <w:rFonts w:cs="Arial"/>
        </w:rPr>
      </w:pPr>
      <w:bookmarkStart w:id="57" w:name="_Toc181174093"/>
      <w:r w:rsidRPr="006400B9">
        <w:rPr>
          <w:rFonts w:cs="Arial"/>
        </w:rPr>
        <w:t>Proposed Solution</w:t>
      </w:r>
      <w:bookmarkEnd w:id="57"/>
    </w:p>
    <w:p w14:paraId="5624C9D6" w14:textId="77777777" w:rsidR="002A56F5" w:rsidRPr="006400B9" w:rsidRDefault="002A56F5" w:rsidP="002A56F5">
      <w:pPr>
        <w:pStyle w:val="ListParagraph"/>
        <w:rPr>
          <w:rFonts w:cs="Arial"/>
        </w:rPr>
      </w:pPr>
    </w:p>
    <w:p w14:paraId="3A94B2A1" w14:textId="53B2DB3A" w:rsidR="00FB034E" w:rsidRPr="006400B9" w:rsidRDefault="008801D7" w:rsidP="00F1105C">
      <w:pPr>
        <w:pStyle w:val="Heading2"/>
        <w:ind w:firstLine="720"/>
        <w:rPr>
          <w:rFonts w:cs="Arial"/>
        </w:rPr>
      </w:pPr>
      <w:bookmarkStart w:id="58" w:name="_Toc181174094"/>
      <w:r w:rsidRPr="006400B9">
        <w:rPr>
          <w:rFonts w:cs="Arial"/>
        </w:rPr>
        <w:t xml:space="preserve">4.2 </w:t>
      </w:r>
      <w:r w:rsidRPr="006400B9">
        <w:rPr>
          <w:rFonts w:cs="Arial"/>
        </w:rPr>
        <w:tab/>
      </w:r>
      <w:r w:rsidR="003C19C7" w:rsidRPr="006400B9">
        <w:rPr>
          <w:rFonts w:cs="Arial"/>
        </w:rPr>
        <w:t>Lean Canvas</w:t>
      </w:r>
      <w:bookmarkEnd w:id="58"/>
    </w:p>
    <w:p w14:paraId="0B798558" w14:textId="1890C955" w:rsidR="17507BED" w:rsidRPr="006400B9" w:rsidRDefault="003071E0" w:rsidP="17507BED">
      <w:pPr>
        <w:rPr>
          <w:rFonts w:cs="Arial"/>
        </w:rPr>
      </w:pPr>
      <w:r w:rsidRPr="006400B9">
        <w:rPr>
          <w:rFonts w:cs="Arial"/>
        </w:rPr>
        <w:t xml:space="preserve"> </w:t>
      </w:r>
      <w:r w:rsidR="006C2EBF" w:rsidRPr="006400B9">
        <w:rPr>
          <w:rFonts w:cs="Arial"/>
        </w:rPr>
        <w:t xml:space="preserve"> </w:t>
      </w:r>
    </w:p>
    <w:p w14:paraId="578E5359" w14:textId="6F812C83" w:rsidR="00911137" w:rsidRPr="006400B9" w:rsidRDefault="1E4B33F0" w:rsidP="000D5EE4">
      <w:pPr>
        <w:jc w:val="both"/>
        <w:rPr>
          <w:rFonts w:cs="Arial"/>
        </w:rPr>
      </w:pPr>
      <w:r w:rsidRPr="006400B9">
        <w:rPr>
          <w:rFonts w:cs="Arial"/>
        </w:rPr>
        <w:t xml:space="preserve">This Lean Canvas for the Barangay </w:t>
      </w:r>
      <w:r w:rsidR="00466441" w:rsidRPr="006400B9">
        <w:rPr>
          <w:rFonts w:cs="Arial"/>
        </w:rPr>
        <w:t>802</w:t>
      </w:r>
      <w:r w:rsidRPr="006400B9">
        <w:rPr>
          <w:rFonts w:cs="Arial"/>
        </w:rPr>
        <w:t xml:space="preserve"> Portal outlines a strategic blueprint designed to tackle the pressing challenges faced by Barangay </w:t>
      </w:r>
      <w:r w:rsidR="00466441" w:rsidRPr="006400B9">
        <w:rPr>
          <w:rFonts w:cs="Arial"/>
        </w:rPr>
        <w:t>802</w:t>
      </w:r>
      <w:r w:rsidRPr="006400B9">
        <w:rPr>
          <w:rFonts w:cs="Arial"/>
        </w:rPr>
        <w:t xml:space="preserve"> in </w:t>
      </w:r>
      <w:r w:rsidR="00466441" w:rsidRPr="006400B9">
        <w:rPr>
          <w:rFonts w:cs="Arial"/>
        </w:rPr>
        <w:t>Santa Ana, Manila City</w:t>
      </w:r>
      <w:r w:rsidRPr="006400B9">
        <w:rPr>
          <w:rFonts w:cs="Arial"/>
        </w:rPr>
        <w:t xml:space="preserve">. It serves as a comprehensive plan to revolutionize the way our barangay operates, engages with residents, and delivers essential services. By harnessing modern technology, we aim to foster a more connected, efficient, and participative community. </w:t>
      </w:r>
      <w:r w:rsidR="2EBABBCE" w:rsidRPr="006400B9">
        <w:rPr>
          <w:rFonts w:cs="Arial"/>
        </w:rPr>
        <w:t>Here is</w:t>
      </w:r>
      <w:r w:rsidRPr="006400B9">
        <w:rPr>
          <w:rFonts w:cs="Arial"/>
        </w:rPr>
        <w:t xml:space="preserve"> an overview of what this lean canvas includes:</w:t>
      </w:r>
    </w:p>
    <w:p w14:paraId="5BF04348" w14:textId="77777777" w:rsidR="000D5EE4" w:rsidRPr="006400B9" w:rsidRDefault="000D5EE4" w:rsidP="000D5EE4">
      <w:pPr>
        <w:jc w:val="both"/>
        <w:rPr>
          <w:rFonts w:cs="Arial"/>
        </w:rPr>
      </w:pPr>
    </w:p>
    <w:p w14:paraId="73A53BA7" w14:textId="61AF0C8D" w:rsidR="00952CFD" w:rsidRPr="006400B9" w:rsidRDefault="7F014823" w:rsidP="007208AF">
      <w:pPr>
        <w:ind w:firstLine="720"/>
        <w:jc w:val="both"/>
        <w:rPr>
          <w:rFonts w:cs="Arial"/>
          <w:b/>
          <w:bCs/>
          <w:sz w:val="24"/>
          <w:szCs w:val="24"/>
        </w:rPr>
      </w:pPr>
      <w:r w:rsidRPr="006400B9">
        <w:rPr>
          <w:rFonts w:cs="Arial"/>
          <w:b/>
          <w:bCs/>
          <w:sz w:val="24"/>
          <w:szCs w:val="24"/>
        </w:rPr>
        <w:t>4.2.1</w:t>
      </w:r>
      <w:r w:rsidRPr="006400B9">
        <w:rPr>
          <w:rFonts w:cs="Arial"/>
        </w:rPr>
        <w:tab/>
      </w:r>
      <w:r w:rsidR="6D89CB07" w:rsidRPr="006400B9">
        <w:rPr>
          <w:rFonts w:cs="Arial"/>
          <w:b/>
          <w:bCs/>
          <w:sz w:val="24"/>
          <w:szCs w:val="24"/>
        </w:rPr>
        <w:t>Problem</w:t>
      </w:r>
      <w:r w:rsidR="7B5B7476" w:rsidRPr="006400B9">
        <w:rPr>
          <w:rFonts w:cs="Arial"/>
          <w:b/>
          <w:bCs/>
          <w:sz w:val="24"/>
          <w:szCs w:val="24"/>
        </w:rPr>
        <w:t>s</w:t>
      </w:r>
    </w:p>
    <w:p w14:paraId="5B9C03A4" w14:textId="58C6C5FF" w:rsidR="000A6414" w:rsidRPr="006400B9" w:rsidRDefault="000A6414" w:rsidP="00E73F8A">
      <w:pPr>
        <w:spacing w:before="240" w:after="240"/>
        <w:jc w:val="both"/>
        <w:rPr>
          <w:rFonts w:cs="Arial"/>
        </w:rPr>
      </w:pPr>
      <w:r w:rsidRPr="006400B9">
        <w:rPr>
          <w:rFonts w:cs="Arial"/>
        </w:rPr>
        <w:t xml:space="preserve">In addressing the challenges faced by Barangay </w:t>
      </w:r>
      <w:r w:rsidR="006F7DF3" w:rsidRPr="006400B9">
        <w:rPr>
          <w:rFonts w:cs="Arial"/>
        </w:rPr>
        <w:t>802</w:t>
      </w:r>
      <w:r w:rsidRPr="006400B9">
        <w:rPr>
          <w:rFonts w:cs="Arial"/>
        </w:rPr>
        <w:t>, we have identified several key issues that impact their ability to effectively serve and engage with their residents.</w:t>
      </w:r>
    </w:p>
    <w:p w14:paraId="060A61A0" w14:textId="19865AAB" w:rsidR="00DB0DEF" w:rsidRPr="006400B9" w:rsidRDefault="00DB0DEF" w:rsidP="006707B4">
      <w:pPr>
        <w:pStyle w:val="ListParagraph"/>
        <w:numPr>
          <w:ilvl w:val="0"/>
          <w:numId w:val="4"/>
        </w:numPr>
        <w:ind w:left="426"/>
        <w:jc w:val="both"/>
        <w:rPr>
          <w:rFonts w:cs="Arial"/>
          <w:b/>
          <w:bCs/>
        </w:rPr>
      </w:pPr>
      <w:r w:rsidRPr="006400B9">
        <w:rPr>
          <w:rFonts w:cs="Arial"/>
          <w:b/>
          <w:bCs/>
        </w:rPr>
        <w:t xml:space="preserve">Outdated Record-Keeping. </w:t>
      </w:r>
      <w:r w:rsidRPr="006400B9">
        <w:rPr>
          <w:rFonts w:cs="Arial"/>
        </w:rPr>
        <w:t>Manual data management using MS Excel leads to outdated and inefficient records, causing errors and complications.</w:t>
      </w:r>
    </w:p>
    <w:p w14:paraId="574FFA1C" w14:textId="09AC8C1E" w:rsidR="00DB0DEF" w:rsidRPr="006400B9" w:rsidRDefault="00DB0DEF" w:rsidP="006707B4">
      <w:pPr>
        <w:pStyle w:val="ListParagraph"/>
        <w:numPr>
          <w:ilvl w:val="0"/>
          <w:numId w:val="4"/>
        </w:numPr>
        <w:ind w:left="426"/>
        <w:jc w:val="both"/>
        <w:rPr>
          <w:rFonts w:cs="Arial"/>
          <w:b/>
          <w:bCs/>
        </w:rPr>
      </w:pPr>
      <w:r w:rsidRPr="006400B9">
        <w:rPr>
          <w:rFonts w:cs="Arial"/>
          <w:b/>
          <w:bCs/>
        </w:rPr>
        <w:t xml:space="preserve">Outdated Communication. </w:t>
      </w:r>
      <w:r w:rsidRPr="006400B9">
        <w:rPr>
          <w:rFonts w:cs="Arial"/>
        </w:rPr>
        <w:t>The barangay relies on old communication methods, making it difficult to share information effectively.</w:t>
      </w:r>
    </w:p>
    <w:p w14:paraId="523A27E6" w14:textId="37B509F5" w:rsidR="00F412FD" w:rsidRPr="006400B9" w:rsidRDefault="00DB0DEF" w:rsidP="006707B4">
      <w:pPr>
        <w:pStyle w:val="ListParagraph"/>
        <w:numPr>
          <w:ilvl w:val="0"/>
          <w:numId w:val="4"/>
        </w:numPr>
        <w:ind w:left="426"/>
        <w:jc w:val="both"/>
        <w:rPr>
          <w:rFonts w:cs="Arial"/>
        </w:rPr>
      </w:pPr>
      <w:r w:rsidRPr="006400B9">
        <w:rPr>
          <w:rFonts w:cs="Arial"/>
          <w:b/>
          <w:bCs/>
        </w:rPr>
        <w:t>Inefficient Service Access and Provision</w:t>
      </w:r>
      <w:r w:rsidR="006B297B" w:rsidRPr="006400B9">
        <w:rPr>
          <w:rFonts w:cs="Arial"/>
          <w:b/>
          <w:bCs/>
        </w:rPr>
        <w:t>.</w:t>
      </w:r>
      <w:r w:rsidRPr="006400B9">
        <w:rPr>
          <w:rFonts w:cs="Arial"/>
          <w:b/>
          <w:bCs/>
        </w:rPr>
        <w:t xml:space="preserve"> </w:t>
      </w:r>
      <w:r w:rsidR="00F412FD" w:rsidRPr="006400B9">
        <w:rPr>
          <w:rFonts w:cs="Arial"/>
        </w:rPr>
        <w:t>The barangay and residents encounter challenges in providing and accessing services efficiently, resulting in extended waits, delays, and frustration.</w:t>
      </w:r>
    </w:p>
    <w:p w14:paraId="1B23D4EA" w14:textId="23348A91" w:rsidR="00CA6D71" w:rsidRPr="006400B9" w:rsidRDefault="00DB0DEF" w:rsidP="006707B4">
      <w:pPr>
        <w:pStyle w:val="ListParagraph"/>
        <w:numPr>
          <w:ilvl w:val="0"/>
          <w:numId w:val="4"/>
        </w:numPr>
        <w:ind w:left="426"/>
        <w:jc w:val="both"/>
        <w:rPr>
          <w:rFonts w:cs="Arial"/>
        </w:rPr>
      </w:pPr>
      <w:r w:rsidRPr="006400B9">
        <w:rPr>
          <w:rFonts w:cs="Arial"/>
          <w:b/>
          <w:bCs/>
        </w:rPr>
        <w:t xml:space="preserve">Lack of Resident Engagement: </w:t>
      </w:r>
      <w:r w:rsidRPr="006400B9">
        <w:rPr>
          <w:rFonts w:cs="Arial"/>
        </w:rPr>
        <w:t>There</w:t>
      </w:r>
      <w:r w:rsidR="008B4A47" w:rsidRPr="006400B9">
        <w:rPr>
          <w:rFonts w:cs="Arial"/>
        </w:rPr>
        <w:t xml:space="preserve"> is</w:t>
      </w:r>
      <w:r w:rsidRPr="006400B9">
        <w:rPr>
          <w:rFonts w:cs="Arial"/>
        </w:rPr>
        <w:t xml:space="preserve"> limited interaction between the barangay and residents, indicating a need for better communication and involvement </w:t>
      </w:r>
      <w:r w:rsidR="00F57534" w:rsidRPr="006400B9">
        <w:rPr>
          <w:rFonts w:cs="Arial"/>
        </w:rPr>
        <w:t>systems</w:t>
      </w:r>
      <w:r w:rsidRPr="006400B9">
        <w:rPr>
          <w:rFonts w:cs="Arial"/>
        </w:rPr>
        <w:t>.</w:t>
      </w:r>
    </w:p>
    <w:p w14:paraId="744B90C3" w14:textId="77777777" w:rsidR="008F1324" w:rsidRPr="006400B9" w:rsidRDefault="008F1324" w:rsidP="008F1324">
      <w:pPr>
        <w:pStyle w:val="ListParagraph"/>
        <w:ind w:left="1134"/>
        <w:jc w:val="both"/>
        <w:rPr>
          <w:rFonts w:cs="Arial"/>
        </w:rPr>
      </w:pPr>
    </w:p>
    <w:p w14:paraId="16A2DFA6" w14:textId="0045BE56" w:rsidR="13DF584B" w:rsidRPr="006400B9" w:rsidRDefault="13DF584B" w:rsidP="007208AF">
      <w:pPr>
        <w:ind w:firstLine="720"/>
        <w:jc w:val="both"/>
        <w:rPr>
          <w:rFonts w:cs="Arial"/>
          <w:b/>
          <w:bCs/>
          <w:sz w:val="24"/>
          <w:szCs w:val="24"/>
        </w:rPr>
      </w:pPr>
      <w:r w:rsidRPr="006400B9">
        <w:rPr>
          <w:rFonts w:cs="Arial"/>
          <w:b/>
          <w:bCs/>
          <w:sz w:val="24"/>
          <w:szCs w:val="24"/>
        </w:rPr>
        <w:t>4.2.2</w:t>
      </w:r>
      <w:r w:rsidRPr="006400B9">
        <w:rPr>
          <w:rFonts w:cs="Arial"/>
        </w:rPr>
        <w:tab/>
      </w:r>
      <w:r w:rsidR="7B5B7476" w:rsidRPr="006400B9">
        <w:rPr>
          <w:rFonts w:cs="Arial"/>
          <w:b/>
          <w:bCs/>
          <w:sz w:val="24"/>
          <w:szCs w:val="24"/>
        </w:rPr>
        <w:t>Solutions</w:t>
      </w:r>
    </w:p>
    <w:p w14:paraId="5B1E94D9" w14:textId="17D387B2" w:rsidR="00B84F92" w:rsidRPr="006400B9" w:rsidRDefault="00B84F92" w:rsidP="00E73F8A">
      <w:pPr>
        <w:spacing w:before="240" w:after="240"/>
        <w:jc w:val="both"/>
        <w:rPr>
          <w:rFonts w:cs="Arial"/>
        </w:rPr>
      </w:pPr>
      <w:r w:rsidRPr="006400B9">
        <w:rPr>
          <w:rFonts w:cs="Arial"/>
        </w:rPr>
        <w:t>To enhance the barangay's service delivery and community engagement, we propose the following solutions designed to address the identified challenges effectively.</w:t>
      </w:r>
    </w:p>
    <w:p w14:paraId="0E99507F" w14:textId="77777777" w:rsidR="00F561DB" w:rsidRPr="006400B9" w:rsidRDefault="00F561DB" w:rsidP="006707B4">
      <w:pPr>
        <w:pStyle w:val="ListParagraph"/>
        <w:numPr>
          <w:ilvl w:val="0"/>
          <w:numId w:val="5"/>
        </w:numPr>
        <w:ind w:left="426"/>
        <w:jc w:val="both"/>
        <w:rPr>
          <w:rFonts w:cs="Arial"/>
          <w:b/>
          <w:bCs/>
        </w:rPr>
      </w:pPr>
      <w:r w:rsidRPr="006400B9">
        <w:rPr>
          <w:rFonts w:cs="Arial"/>
          <w:b/>
          <w:bCs/>
        </w:rPr>
        <w:t xml:space="preserve">Implement a Digital Record-Keeping System. </w:t>
      </w:r>
      <w:r w:rsidRPr="006400B9">
        <w:rPr>
          <w:rFonts w:cs="Arial"/>
        </w:rPr>
        <w:t>Transition from manual data maintenance using MS Excel to a comprehensive digital record-keeping system. This system will feature:</w:t>
      </w:r>
    </w:p>
    <w:p w14:paraId="61A18CAF" w14:textId="344B73BF" w:rsidR="00F561DB" w:rsidRPr="006400B9" w:rsidRDefault="00F561DB" w:rsidP="006707B4">
      <w:pPr>
        <w:pStyle w:val="ListParagraph"/>
        <w:numPr>
          <w:ilvl w:val="0"/>
          <w:numId w:val="19"/>
        </w:numPr>
        <w:ind w:left="993"/>
        <w:jc w:val="both"/>
        <w:rPr>
          <w:rFonts w:cs="Arial"/>
          <w:b/>
          <w:bCs/>
        </w:rPr>
      </w:pPr>
      <w:r w:rsidRPr="006400B9">
        <w:rPr>
          <w:rFonts w:cs="Arial"/>
          <w:b/>
          <w:bCs/>
        </w:rPr>
        <w:t>Centralized Database Management</w:t>
      </w:r>
      <w:r w:rsidR="002A68DA" w:rsidRPr="006400B9">
        <w:rPr>
          <w:rFonts w:cs="Arial"/>
          <w:b/>
          <w:bCs/>
        </w:rPr>
        <w:t xml:space="preserve">. </w:t>
      </w:r>
      <w:r w:rsidRPr="006400B9">
        <w:rPr>
          <w:rFonts w:cs="Arial"/>
        </w:rPr>
        <w:t>A secure, cloud-based database for real-time updates and easy information retrieval.</w:t>
      </w:r>
    </w:p>
    <w:p w14:paraId="16D13893" w14:textId="314C423A" w:rsidR="00F561DB" w:rsidRPr="006400B9" w:rsidRDefault="00F561DB" w:rsidP="006707B4">
      <w:pPr>
        <w:pStyle w:val="ListParagraph"/>
        <w:numPr>
          <w:ilvl w:val="0"/>
          <w:numId w:val="19"/>
        </w:numPr>
        <w:ind w:left="993"/>
        <w:jc w:val="both"/>
        <w:rPr>
          <w:rFonts w:cs="Arial"/>
          <w:b/>
          <w:bCs/>
        </w:rPr>
      </w:pPr>
      <w:r w:rsidRPr="006400B9">
        <w:rPr>
          <w:rFonts w:cs="Arial"/>
          <w:b/>
          <w:bCs/>
        </w:rPr>
        <w:t>Automated Data Entry and Validation</w:t>
      </w:r>
      <w:r w:rsidR="002A68DA" w:rsidRPr="006400B9">
        <w:rPr>
          <w:rFonts w:cs="Arial"/>
          <w:b/>
          <w:bCs/>
        </w:rPr>
        <w:t>.</w:t>
      </w:r>
      <w:r w:rsidRPr="006400B9">
        <w:rPr>
          <w:rFonts w:cs="Arial"/>
          <w:b/>
          <w:bCs/>
        </w:rPr>
        <w:t xml:space="preserve"> </w:t>
      </w:r>
      <w:r w:rsidRPr="006400B9">
        <w:rPr>
          <w:rFonts w:cs="Arial"/>
        </w:rPr>
        <w:t>Forms with validation checks to reduce human errors.</w:t>
      </w:r>
    </w:p>
    <w:p w14:paraId="27A94C35" w14:textId="2D3BEFB5" w:rsidR="002A68DA" w:rsidRPr="006400B9" w:rsidRDefault="00F561DB" w:rsidP="006707B4">
      <w:pPr>
        <w:pStyle w:val="ListParagraph"/>
        <w:numPr>
          <w:ilvl w:val="0"/>
          <w:numId w:val="19"/>
        </w:numPr>
        <w:ind w:left="993"/>
        <w:jc w:val="both"/>
        <w:rPr>
          <w:rFonts w:cs="Arial"/>
        </w:rPr>
      </w:pPr>
      <w:r w:rsidRPr="006400B9">
        <w:rPr>
          <w:rFonts w:cs="Arial"/>
          <w:b/>
          <w:bCs/>
        </w:rPr>
        <w:t>Data Backup and Recovery</w:t>
      </w:r>
      <w:r w:rsidR="00F72871" w:rsidRPr="006400B9">
        <w:rPr>
          <w:rFonts w:cs="Arial"/>
          <w:b/>
          <w:bCs/>
        </w:rPr>
        <w:t>.</w:t>
      </w:r>
      <w:r w:rsidRPr="006400B9">
        <w:rPr>
          <w:rFonts w:cs="Arial"/>
          <w:b/>
          <w:bCs/>
        </w:rPr>
        <w:t xml:space="preserve"> </w:t>
      </w:r>
      <w:r w:rsidRPr="006400B9">
        <w:rPr>
          <w:rFonts w:cs="Arial"/>
        </w:rPr>
        <w:t>Regular automated backups and a robust data recovery plan.</w:t>
      </w:r>
    </w:p>
    <w:p w14:paraId="3CBB23A9" w14:textId="38262479" w:rsidR="005132BD" w:rsidRPr="006400B9" w:rsidRDefault="00F561DB" w:rsidP="006707B4">
      <w:pPr>
        <w:pStyle w:val="ListParagraph"/>
        <w:numPr>
          <w:ilvl w:val="0"/>
          <w:numId w:val="19"/>
        </w:numPr>
        <w:ind w:left="993"/>
        <w:jc w:val="both"/>
        <w:rPr>
          <w:rFonts w:cs="Arial"/>
          <w:b/>
          <w:bCs/>
        </w:rPr>
      </w:pPr>
      <w:r w:rsidRPr="006400B9">
        <w:rPr>
          <w:rFonts w:cs="Arial"/>
          <w:b/>
          <w:bCs/>
        </w:rPr>
        <w:t>Data Analytics and Reporting Tools:</w:t>
      </w:r>
      <w:r w:rsidRPr="006400B9">
        <w:rPr>
          <w:rFonts w:cs="Arial"/>
        </w:rPr>
        <w:t xml:space="preserve"> Tools to generate insightful reports and analytics for better decision-making.</w:t>
      </w:r>
    </w:p>
    <w:p w14:paraId="60FF3E09" w14:textId="2A089EEE" w:rsidR="00BB33C4" w:rsidRPr="006400B9" w:rsidRDefault="008215C6" w:rsidP="006707B4">
      <w:pPr>
        <w:pStyle w:val="ListParagraph"/>
        <w:numPr>
          <w:ilvl w:val="0"/>
          <w:numId w:val="5"/>
        </w:numPr>
        <w:ind w:left="426"/>
        <w:jc w:val="both"/>
        <w:rPr>
          <w:rFonts w:cs="Arial"/>
        </w:rPr>
      </w:pPr>
      <w:r w:rsidRPr="006400B9">
        <w:rPr>
          <w:rFonts w:cs="Arial"/>
          <w:b/>
          <w:bCs/>
        </w:rPr>
        <w:t>Implement an Integrated Online Platform.</w:t>
      </w:r>
      <w:r w:rsidRPr="006400B9">
        <w:rPr>
          <w:rFonts w:cs="Arial"/>
        </w:rPr>
        <w:t xml:space="preserve"> </w:t>
      </w:r>
      <w:r w:rsidR="00CE1FDE" w:rsidRPr="006400B9">
        <w:rPr>
          <w:rFonts w:cs="Arial"/>
        </w:rPr>
        <w:t xml:space="preserve">Develop an online platform that allows residents to apply for </w:t>
      </w:r>
      <w:r w:rsidR="000A2B53" w:rsidRPr="006400B9">
        <w:rPr>
          <w:rFonts w:cs="Arial"/>
        </w:rPr>
        <w:t xml:space="preserve">documents, submit </w:t>
      </w:r>
      <w:r w:rsidR="0025359E" w:rsidRPr="006400B9">
        <w:rPr>
          <w:rFonts w:cs="Arial"/>
        </w:rPr>
        <w:t>feedback</w:t>
      </w:r>
      <w:r w:rsidR="000A2B53" w:rsidRPr="006400B9">
        <w:rPr>
          <w:rFonts w:cs="Arial"/>
        </w:rPr>
        <w:t xml:space="preserve"> and reports</w:t>
      </w:r>
      <w:r w:rsidR="00CE1FDE" w:rsidRPr="006400B9">
        <w:rPr>
          <w:rFonts w:cs="Arial"/>
        </w:rPr>
        <w:t xml:space="preserve">, accessible 24/7. This platform will </w:t>
      </w:r>
      <w:r w:rsidR="00CE1FDE" w:rsidRPr="006400B9">
        <w:rPr>
          <w:rFonts w:cs="Arial"/>
        </w:rPr>
        <w:lastRenderedPageBreak/>
        <w:t>streamline bureaucratic processes and facilitate the scheduling of barangay facilities such as the basketball court and computer/printing services.</w:t>
      </w:r>
    </w:p>
    <w:p w14:paraId="67550931" w14:textId="453EA2EF" w:rsidR="00BB33C4" w:rsidRPr="006400B9" w:rsidRDefault="00BB33C4" w:rsidP="006707B4">
      <w:pPr>
        <w:pStyle w:val="ListParagraph"/>
        <w:numPr>
          <w:ilvl w:val="0"/>
          <w:numId w:val="5"/>
        </w:numPr>
        <w:ind w:left="426"/>
        <w:jc w:val="both"/>
        <w:rPr>
          <w:rFonts w:cs="Arial"/>
        </w:rPr>
      </w:pPr>
      <w:r w:rsidRPr="006400B9">
        <w:rPr>
          <w:rStyle w:val="Strong"/>
          <w:rFonts w:cs="Arial"/>
        </w:rPr>
        <w:t>Establish a Centralized Information Hub</w:t>
      </w:r>
      <w:r w:rsidRPr="006400B9">
        <w:rPr>
          <w:rFonts w:cs="Arial"/>
        </w:rPr>
        <w:t xml:space="preserve"> Create a user-friendly website for the barangay that serves as a centralized hub for all community-related information. This website will include event calendars, government announcements, service directories, and regulatory updates, ensuring residents have easy access to the latest information.</w:t>
      </w:r>
    </w:p>
    <w:p w14:paraId="31C68B12" w14:textId="1FDE7C25" w:rsidR="17507BED" w:rsidRPr="006400B9" w:rsidRDefault="008215C6" w:rsidP="006707B4">
      <w:pPr>
        <w:pStyle w:val="ListParagraph"/>
        <w:numPr>
          <w:ilvl w:val="0"/>
          <w:numId w:val="5"/>
        </w:numPr>
        <w:ind w:left="426"/>
        <w:jc w:val="both"/>
        <w:rPr>
          <w:rFonts w:cs="Arial"/>
        </w:rPr>
      </w:pPr>
      <w:r w:rsidRPr="006400B9">
        <w:rPr>
          <w:rFonts w:cs="Arial"/>
          <w:b/>
          <w:bCs/>
        </w:rPr>
        <w:t>Utilize Community Engagement Tools.</w:t>
      </w:r>
      <w:r w:rsidRPr="006400B9">
        <w:rPr>
          <w:rFonts w:cs="Arial"/>
        </w:rPr>
        <w:t xml:space="preserve"> </w:t>
      </w:r>
      <w:r w:rsidR="00600D17" w:rsidRPr="006400B9">
        <w:rPr>
          <w:rFonts w:cs="Arial"/>
        </w:rPr>
        <w:t>Develop interactive features like polls, surveys, and discussion boards to help barangay administrators gather feedback from residents, encourage engagement, and foster a sense of community ownership and participation.</w:t>
      </w:r>
    </w:p>
    <w:p w14:paraId="4A4128AD" w14:textId="77777777" w:rsidR="000938DD" w:rsidRPr="006400B9" w:rsidRDefault="000938DD" w:rsidP="00E73F8A">
      <w:pPr>
        <w:jc w:val="both"/>
        <w:rPr>
          <w:rFonts w:cs="Arial"/>
        </w:rPr>
      </w:pPr>
    </w:p>
    <w:p w14:paraId="7BC79A55" w14:textId="3525D14E" w:rsidR="007208AF" w:rsidRPr="006400B9" w:rsidRDefault="402DF12A" w:rsidP="007208AF">
      <w:pPr>
        <w:ind w:firstLine="720"/>
        <w:jc w:val="both"/>
        <w:rPr>
          <w:rFonts w:cs="Arial"/>
          <w:b/>
          <w:bCs/>
          <w:sz w:val="24"/>
          <w:szCs w:val="24"/>
        </w:rPr>
      </w:pPr>
      <w:r w:rsidRPr="006400B9">
        <w:rPr>
          <w:rFonts w:cs="Arial"/>
          <w:b/>
          <w:bCs/>
          <w:sz w:val="24"/>
          <w:szCs w:val="24"/>
        </w:rPr>
        <w:t>4.2.3</w:t>
      </w:r>
      <w:r w:rsidRPr="006400B9">
        <w:rPr>
          <w:rFonts w:cs="Arial"/>
        </w:rPr>
        <w:tab/>
      </w:r>
      <w:r w:rsidR="7B5B7476" w:rsidRPr="006400B9">
        <w:rPr>
          <w:rFonts w:cs="Arial"/>
          <w:b/>
          <w:bCs/>
          <w:sz w:val="24"/>
          <w:szCs w:val="24"/>
        </w:rPr>
        <w:t>Key Metrics</w:t>
      </w:r>
    </w:p>
    <w:p w14:paraId="00123746" w14:textId="0474A162" w:rsidR="00E73F8A" w:rsidRPr="006400B9" w:rsidRDefault="239F6AAA" w:rsidP="00E73F8A">
      <w:pPr>
        <w:spacing w:before="240" w:after="240"/>
        <w:jc w:val="both"/>
        <w:rPr>
          <w:rFonts w:cs="Arial"/>
        </w:rPr>
      </w:pPr>
      <w:r w:rsidRPr="006400B9">
        <w:rPr>
          <w:rFonts w:cs="Arial"/>
        </w:rPr>
        <w:t>In order to effectively measure the success and impact of the barangay portal, we have outlined key metrics across three categories:</w:t>
      </w:r>
    </w:p>
    <w:p w14:paraId="183C51A1" w14:textId="77777777" w:rsidR="001B01BE" w:rsidRPr="006400B9" w:rsidRDefault="7B5B7476" w:rsidP="006707B4">
      <w:pPr>
        <w:pStyle w:val="ListParagraph"/>
        <w:numPr>
          <w:ilvl w:val="0"/>
          <w:numId w:val="7"/>
        </w:numPr>
        <w:ind w:left="426"/>
        <w:jc w:val="both"/>
        <w:rPr>
          <w:rFonts w:cs="Arial"/>
        </w:rPr>
      </w:pPr>
      <w:r w:rsidRPr="006400B9">
        <w:rPr>
          <w:rFonts w:cs="Arial"/>
          <w:b/>
          <w:bCs/>
        </w:rPr>
        <w:t>User Engagement Metrics</w:t>
      </w:r>
    </w:p>
    <w:p w14:paraId="7470D028" w14:textId="77777777" w:rsidR="001B01BE" w:rsidRPr="006400B9" w:rsidRDefault="001B01BE" w:rsidP="006707B4">
      <w:pPr>
        <w:pStyle w:val="ListParagraph"/>
        <w:numPr>
          <w:ilvl w:val="0"/>
          <w:numId w:val="8"/>
        </w:numPr>
        <w:ind w:left="993"/>
        <w:jc w:val="both"/>
        <w:rPr>
          <w:rFonts w:cs="Arial"/>
        </w:rPr>
      </w:pPr>
      <w:r w:rsidRPr="006400B9">
        <w:rPr>
          <w:rFonts w:cs="Arial"/>
          <w:b/>
          <w:bCs/>
        </w:rPr>
        <w:t>Number of active users.</w:t>
      </w:r>
      <w:r w:rsidRPr="006400B9">
        <w:rPr>
          <w:rFonts w:cs="Arial"/>
        </w:rPr>
        <w:t xml:space="preserve"> Measure the total number of users who actively engage with the portal over a specific period.</w:t>
      </w:r>
    </w:p>
    <w:p w14:paraId="26EE80A6" w14:textId="77777777" w:rsidR="001B01BE" w:rsidRPr="006400B9" w:rsidRDefault="001B01BE" w:rsidP="006707B4">
      <w:pPr>
        <w:pStyle w:val="ListParagraph"/>
        <w:numPr>
          <w:ilvl w:val="0"/>
          <w:numId w:val="8"/>
        </w:numPr>
        <w:ind w:left="993"/>
        <w:jc w:val="both"/>
        <w:rPr>
          <w:rFonts w:cs="Arial"/>
        </w:rPr>
      </w:pPr>
      <w:r w:rsidRPr="006400B9">
        <w:rPr>
          <w:rFonts w:cs="Arial"/>
          <w:b/>
          <w:bCs/>
        </w:rPr>
        <w:t xml:space="preserve">User session duration. </w:t>
      </w:r>
      <w:r w:rsidRPr="006400B9">
        <w:rPr>
          <w:rFonts w:cs="Arial"/>
        </w:rPr>
        <w:t>Track the average time users spend on the portal per session, indicating the level of engagement and interest.</w:t>
      </w:r>
    </w:p>
    <w:p w14:paraId="6F463BCB" w14:textId="26CA2C5C" w:rsidR="001B01BE" w:rsidRPr="006400B9" w:rsidRDefault="001B01BE" w:rsidP="006707B4">
      <w:pPr>
        <w:pStyle w:val="ListParagraph"/>
        <w:numPr>
          <w:ilvl w:val="0"/>
          <w:numId w:val="8"/>
        </w:numPr>
        <w:ind w:left="993"/>
        <w:jc w:val="both"/>
        <w:rPr>
          <w:rFonts w:cs="Arial"/>
        </w:rPr>
      </w:pPr>
      <w:r w:rsidRPr="006400B9">
        <w:rPr>
          <w:rFonts w:cs="Arial"/>
          <w:b/>
          <w:bCs/>
        </w:rPr>
        <w:t xml:space="preserve">Page views and unique visitors. </w:t>
      </w:r>
      <w:r w:rsidRPr="006400B9">
        <w:rPr>
          <w:rFonts w:cs="Arial"/>
        </w:rPr>
        <w:t>Monitor the total number of pages viewed and unique visitors to assess overall portal traffic and popularity.</w:t>
      </w:r>
    </w:p>
    <w:p w14:paraId="7BE09260" w14:textId="77777777" w:rsidR="00C417BC" w:rsidRPr="006400B9" w:rsidRDefault="7B5B7476" w:rsidP="006707B4">
      <w:pPr>
        <w:pStyle w:val="ListParagraph"/>
        <w:numPr>
          <w:ilvl w:val="0"/>
          <w:numId w:val="7"/>
        </w:numPr>
        <w:ind w:left="426"/>
        <w:jc w:val="both"/>
        <w:rPr>
          <w:rFonts w:cs="Arial"/>
        </w:rPr>
      </w:pPr>
      <w:r w:rsidRPr="006400B9">
        <w:rPr>
          <w:rFonts w:cs="Arial"/>
          <w:b/>
          <w:bCs/>
        </w:rPr>
        <w:t>Document Request Metrics</w:t>
      </w:r>
    </w:p>
    <w:p w14:paraId="745550E9" w14:textId="77777777" w:rsidR="00C417BC" w:rsidRPr="006400B9" w:rsidRDefault="7B5B7476" w:rsidP="006707B4">
      <w:pPr>
        <w:pStyle w:val="ListParagraph"/>
        <w:numPr>
          <w:ilvl w:val="0"/>
          <w:numId w:val="9"/>
        </w:numPr>
        <w:ind w:left="993"/>
        <w:jc w:val="both"/>
        <w:rPr>
          <w:rFonts w:cs="Arial"/>
        </w:rPr>
      </w:pPr>
      <w:r w:rsidRPr="006400B9">
        <w:rPr>
          <w:rFonts w:cs="Arial"/>
          <w:b/>
          <w:bCs/>
        </w:rPr>
        <w:t>Number of document requests</w:t>
      </w:r>
      <w:r w:rsidR="3D9C8806" w:rsidRPr="006400B9">
        <w:rPr>
          <w:rFonts w:cs="Arial"/>
          <w:b/>
          <w:bCs/>
        </w:rPr>
        <w:t xml:space="preserve">. </w:t>
      </w:r>
      <w:r w:rsidRPr="006400B9">
        <w:rPr>
          <w:rFonts w:cs="Arial"/>
        </w:rPr>
        <w:t>Track the total number of requests made through the online document request system to gauge its usage and demand.</w:t>
      </w:r>
    </w:p>
    <w:p w14:paraId="26383793" w14:textId="77777777" w:rsidR="00C417BC" w:rsidRPr="006400B9" w:rsidRDefault="7B5B7476" w:rsidP="006707B4">
      <w:pPr>
        <w:pStyle w:val="ListParagraph"/>
        <w:numPr>
          <w:ilvl w:val="0"/>
          <w:numId w:val="9"/>
        </w:numPr>
        <w:ind w:left="993"/>
        <w:jc w:val="both"/>
        <w:rPr>
          <w:rFonts w:cs="Arial"/>
        </w:rPr>
      </w:pPr>
      <w:r w:rsidRPr="006400B9">
        <w:rPr>
          <w:rFonts w:cs="Arial"/>
          <w:b/>
          <w:bCs/>
        </w:rPr>
        <w:t>Processing time</w:t>
      </w:r>
      <w:r w:rsidR="7510901D" w:rsidRPr="006400B9">
        <w:rPr>
          <w:rFonts w:cs="Arial"/>
          <w:b/>
          <w:bCs/>
        </w:rPr>
        <w:t xml:space="preserve">. </w:t>
      </w:r>
      <w:r w:rsidRPr="006400B9">
        <w:rPr>
          <w:rFonts w:cs="Arial"/>
        </w:rPr>
        <w:t>Measure the average time taken to process document requests from submission to completion, ensuring efficiency and timeliness.</w:t>
      </w:r>
    </w:p>
    <w:p w14:paraId="4D888716" w14:textId="77777777" w:rsidR="00C417BC" w:rsidRPr="006400B9" w:rsidRDefault="7B5B7476" w:rsidP="006707B4">
      <w:pPr>
        <w:pStyle w:val="ListParagraph"/>
        <w:numPr>
          <w:ilvl w:val="0"/>
          <w:numId w:val="7"/>
        </w:numPr>
        <w:ind w:left="426"/>
        <w:jc w:val="both"/>
        <w:rPr>
          <w:rFonts w:cs="Arial"/>
        </w:rPr>
      </w:pPr>
      <w:r w:rsidRPr="006400B9">
        <w:rPr>
          <w:rFonts w:cs="Arial"/>
          <w:b/>
          <w:bCs/>
        </w:rPr>
        <w:t>Customer Satisfaction Metrics</w:t>
      </w:r>
    </w:p>
    <w:p w14:paraId="37D6B2AE" w14:textId="2605F4AE" w:rsidR="7B5B7476" w:rsidRPr="006400B9" w:rsidRDefault="7B5B7476" w:rsidP="006707B4">
      <w:pPr>
        <w:pStyle w:val="ListParagraph"/>
        <w:numPr>
          <w:ilvl w:val="0"/>
          <w:numId w:val="10"/>
        </w:numPr>
        <w:ind w:left="993"/>
        <w:jc w:val="both"/>
        <w:rPr>
          <w:rFonts w:cs="Arial"/>
        </w:rPr>
      </w:pPr>
      <w:r w:rsidRPr="006400B9">
        <w:rPr>
          <w:rFonts w:cs="Arial"/>
          <w:b/>
          <w:bCs/>
        </w:rPr>
        <w:t>User feedback and ratings</w:t>
      </w:r>
      <w:r w:rsidR="0F7BFD83" w:rsidRPr="006400B9">
        <w:rPr>
          <w:rFonts w:cs="Arial"/>
          <w:b/>
          <w:bCs/>
        </w:rPr>
        <w:t>.</w:t>
      </w:r>
      <w:r w:rsidRPr="006400B9">
        <w:rPr>
          <w:rFonts w:cs="Arial"/>
        </w:rPr>
        <w:t xml:space="preserve"> Gather feedback from users through surveys, ratings, and reviews to assess satisfaction levels and identify areas for improvement.</w:t>
      </w:r>
    </w:p>
    <w:p w14:paraId="75B80C38" w14:textId="583FED37" w:rsidR="17507BED" w:rsidRPr="006400B9" w:rsidRDefault="17507BED" w:rsidP="17507BED">
      <w:pPr>
        <w:rPr>
          <w:rFonts w:cs="Arial"/>
        </w:rPr>
      </w:pPr>
    </w:p>
    <w:p w14:paraId="24E33C88" w14:textId="1CF91D76" w:rsidR="00F82C8B" w:rsidRPr="006400B9" w:rsidRDefault="675121DF" w:rsidP="17507BED">
      <w:pPr>
        <w:ind w:firstLine="720"/>
        <w:rPr>
          <w:rFonts w:cs="Arial"/>
          <w:b/>
          <w:bCs/>
          <w:sz w:val="24"/>
          <w:szCs w:val="24"/>
        </w:rPr>
      </w:pPr>
      <w:r w:rsidRPr="006400B9">
        <w:rPr>
          <w:rFonts w:cs="Arial"/>
          <w:b/>
          <w:bCs/>
          <w:sz w:val="24"/>
          <w:szCs w:val="24"/>
        </w:rPr>
        <w:t>4.2.4</w:t>
      </w:r>
      <w:r w:rsidRPr="006400B9">
        <w:rPr>
          <w:rFonts w:cs="Arial"/>
        </w:rPr>
        <w:tab/>
      </w:r>
      <w:r w:rsidR="7B5B7476" w:rsidRPr="006400B9">
        <w:rPr>
          <w:rFonts w:cs="Arial"/>
          <w:b/>
          <w:bCs/>
          <w:sz w:val="24"/>
          <w:szCs w:val="24"/>
        </w:rPr>
        <w:t>Unique Value Propositions</w:t>
      </w:r>
    </w:p>
    <w:p w14:paraId="47B59DDA" w14:textId="14800D51" w:rsidR="00F82C8B" w:rsidRPr="006400B9" w:rsidRDefault="00F82C8B" w:rsidP="00E05F4D">
      <w:pPr>
        <w:spacing w:before="240" w:after="240"/>
        <w:jc w:val="both"/>
        <w:rPr>
          <w:rFonts w:cs="Arial"/>
        </w:rPr>
      </w:pPr>
      <w:r w:rsidRPr="006400B9">
        <w:rPr>
          <w:rFonts w:cs="Arial"/>
        </w:rPr>
        <w:t>In our commitment to modernize and optimize the services provided by our barangay administration, we present the unique value propositions of the Barangay Portal, designed to enhance connectivity, streamline administrative processes, and foster community engagement.</w:t>
      </w:r>
    </w:p>
    <w:p w14:paraId="61827C7B" w14:textId="36FD7034" w:rsidR="00A55DF0" w:rsidRPr="006400B9" w:rsidRDefault="00A55DF0" w:rsidP="006707B4">
      <w:pPr>
        <w:pStyle w:val="ListParagraph"/>
        <w:numPr>
          <w:ilvl w:val="0"/>
          <w:numId w:val="6"/>
        </w:numPr>
        <w:ind w:left="426"/>
        <w:jc w:val="both"/>
        <w:rPr>
          <w:rFonts w:cs="Arial"/>
        </w:rPr>
      </w:pPr>
      <w:r w:rsidRPr="006400B9">
        <w:rPr>
          <w:rFonts w:cs="Arial"/>
          <w:b/>
          <w:bCs/>
        </w:rPr>
        <w:t>Streamlined Administrative Processes</w:t>
      </w:r>
      <w:r w:rsidRPr="006400B9">
        <w:rPr>
          <w:rFonts w:cs="Arial"/>
        </w:rPr>
        <w:t>. With our integrated digital platform, The Barangay Portal streamlines administrative procedures, reducing queues and bureaucratic challenges. This enables swift processing of permits, and access to barangay services, enhancing operational efficiency for the barangay administration.</w:t>
      </w:r>
    </w:p>
    <w:p w14:paraId="69765D5C" w14:textId="77777777" w:rsidR="00D27373" w:rsidRPr="006400B9" w:rsidRDefault="00D27373" w:rsidP="006707B4">
      <w:pPr>
        <w:pStyle w:val="ListParagraph"/>
        <w:numPr>
          <w:ilvl w:val="0"/>
          <w:numId w:val="6"/>
        </w:numPr>
        <w:ind w:left="426"/>
        <w:jc w:val="both"/>
        <w:rPr>
          <w:rFonts w:cs="Arial"/>
        </w:rPr>
      </w:pPr>
      <w:r w:rsidRPr="006400B9">
        <w:rPr>
          <w:rFonts w:cs="Arial"/>
          <w:b/>
          <w:bCs/>
        </w:rPr>
        <w:t>Enhanced Connectivity and Information Accessibility.</w:t>
      </w:r>
      <w:r w:rsidRPr="006400B9">
        <w:rPr>
          <w:rFonts w:cs="Arial"/>
        </w:rPr>
        <w:t xml:space="preserve"> The Barangay Portal serves as a centralized hub for all community-related information, facilitating seamless access to event calendars, government announcements, and important updates for efficient governance and decision-making.</w:t>
      </w:r>
    </w:p>
    <w:p w14:paraId="57D4C35A" w14:textId="55852D29" w:rsidR="17507BED" w:rsidRPr="006400B9" w:rsidRDefault="00D27373" w:rsidP="006707B4">
      <w:pPr>
        <w:pStyle w:val="ListParagraph"/>
        <w:numPr>
          <w:ilvl w:val="0"/>
          <w:numId w:val="6"/>
        </w:numPr>
        <w:ind w:left="426"/>
        <w:jc w:val="both"/>
        <w:rPr>
          <w:rFonts w:cs="Arial"/>
        </w:rPr>
      </w:pPr>
      <w:r w:rsidRPr="006400B9">
        <w:rPr>
          <w:rFonts w:cs="Arial"/>
          <w:b/>
          <w:bCs/>
        </w:rPr>
        <w:lastRenderedPageBreak/>
        <w:t>Facilitated Community Engagement and Feedback.</w:t>
      </w:r>
      <w:r w:rsidRPr="006400B9">
        <w:rPr>
          <w:rFonts w:cs="Arial"/>
        </w:rPr>
        <w:t xml:space="preserve"> The Barangay Portal empowers the barangay administration to foster community participation and gather valuable feedback. Through interactive engagement tools, residents can actively contribute to shaping the future of the barangay, ensuring inclusive governance and representation of diverse voices.</w:t>
      </w:r>
    </w:p>
    <w:p w14:paraId="4EA64C4B" w14:textId="77777777" w:rsidR="00D27373" w:rsidRPr="006400B9" w:rsidRDefault="00D27373" w:rsidP="00D27373">
      <w:pPr>
        <w:pStyle w:val="ListParagraph"/>
        <w:ind w:left="1440"/>
        <w:jc w:val="both"/>
        <w:rPr>
          <w:rFonts w:cs="Arial"/>
        </w:rPr>
      </w:pPr>
    </w:p>
    <w:p w14:paraId="5337E60F" w14:textId="77777777" w:rsidR="009C6677" w:rsidRPr="006400B9" w:rsidRDefault="009C6677" w:rsidP="00D27373">
      <w:pPr>
        <w:pStyle w:val="ListParagraph"/>
        <w:ind w:left="1440"/>
        <w:jc w:val="both"/>
        <w:rPr>
          <w:rFonts w:cs="Arial"/>
        </w:rPr>
      </w:pPr>
    </w:p>
    <w:p w14:paraId="4128F6C9" w14:textId="06193EF3" w:rsidR="3C30C92A" w:rsidRPr="006400B9" w:rsidRDefault="3C30C92A" w:rsidP="17507BED">
      <w:pPr>
        <w:ind w:firstLine="720"/>
        <w:rPr>
          <w:rFonts w:cs="Arial"/>
          <w:b/>
          <w:bCs/>
          <w:sz w:val="24"/>
          <w:szCs w:val="24"/>
        </w:rPr>
      </w:pPr>
      <w:r w:rsidRPr="006400B9">
        <w:rPr>
          <w:rFonts w:cs="Arial"/>
          <w:b/>
          <w:bCs/>
          <w:sz w:val="24"/>
          <w:szCs w:val="24"/>
        </w:rPr>
        <w:t>4.2.5</w:t>
      </w:r>
      <w:r w:rsidRPr="006400B9">
        <w:rPr>
          <w:rFonts w:cs="Arial"/>
        </w:rPr>
        <w:tab/>
      </w:r>
      <w:r w:rsidR="7B5B7476" w:rsidRPr="006400B9">
        <w:rPr>
          <w:rFonts w:cs="Arial"/>
          <w:b/>
          <w:bCs/>
          <w:sz w:val="24"/>
          <w:szCs w:val="24"/>
        </w:rPr>
        <w:t>Customer Segments</w:t>
      </w:r>
    </w:p>
    <w:p w14:paraId="7B91BAE6" w14:textId="399CC1FC" w:rsidR="003D53E7" w:rsidRPr="006400B9" w:rsidRDefault="001407A6" w:rsidP="00E05F4D">
      <w:pPr>
        <w:spacing w:before="240" w:after="240"/>
        <w:jc w:val="both"/>
        <w:rPr>
          <w:rFonts w:cs="Arial"/>
        </w:rPr>
      </w:pPr>
      <w:r w:rsidRPr="006400B9">
        <w:rPr>
          <w:rFonts w:cs="Arial"/>
        </w:rPr>
        <w:t xml:space="preserve">The </w:t>
      </w:r>
      <w:r w:rsidR="003D53E7" w:rsidRPr="006400B9">
        <w:rPr>
          <w:rFonts w:cs="Arial"/>
        </w:rPr>
        <w:t>customer segments for the Barangay Portal encompass a diverse range of users, each with unique needs and objectives, including residents, businesses, community organizations, and barangay officials.</w:t>
      </w:r>
    </w:p>
    <w:p w14:paraId="017AE30F" w14:textId="1FB7C3B1" w:rsidR="00D34807" w:rsidRPr="006400B9" w:rsidRDefault="00D34807" w:rsidP="006707B4">
      <w:pPr>
        <w:pStyle w:val="ListParagraph"/>
        <w:numPr>
          <w:ilvl w:val="0"/>
          <w:numId w:val="11"/>
        </w:numPr>
        <w:ind w:left="426"/>
        <w:jc w:val="both"/>
        <w:rPr>
          <w:rFonts w:cs="Arial"/>
        </w:rPr>
      </w:pPr>
      <w:r w:rsidRPr="006400B9">
        <w:rPr>
          <w:rFonts w:cs="Arial"/>
          <w:b/>
          <w:bCs/>
        </w:rPr>
        <w:t xml:space="preserve">Barangay Officials and Staff. </w:t>
      </w:r>
      <w:r w:rsidRPr="006400B9">
        <w:rPr>
          <w:rFonts w:cs="Arial"/>
        </w:rPr>
        <w:t>Barangay officials, employees, and staff members</w:t>
      </w:r>
      <w:r w:rsidR="00B05AB4" w:rsidRPr="006400B9">
        <w:rPr>
          <w:rFonts w:cs="Arial"/>
        </w:rPr>
        <w:t xml:space="preserve"> are the primary target users of the portal. </w:t>
      </w:r>
      <w:r w:rsidRPr="006400B9">
        <w:rPr>
          <w:rFonts w:cs="Arial"/>
        </w:rPr>
        <w:t>They may use the portal for administrative tasks, communication with residents, and managing government services and initiatives.</w:t>
      </w:r>
    </w:p>
    <w:p w14:paraId="03847EB3" w14:textId="6627CB95" w:rsidR="003D53E7" w:rsidRPr="006400B9" w:rsidRDefault="7B5B7476" w:rsidP="006707B4">
      <w:pPr>
        <w:pStyle w:val="ListParagraph"/>
        <w:numPr>
          <w:ilvl w:val="0"/>
          <w:numId w:val="11"/>
        </w:numPr>
        <w:ind w:left="426"/>
        <w:jc w:val="both"/>
        <w:rPr>
          <w:rFonts w:cs="Arial"/>
        </w:rPr>
      </w:pPr>
      <w:r w:rsidRPr="006400B9">
        <w:rPr>
          <w:rFonts w:cs="Arial"/>
          <w:b/>
          <w:bCs/>
        </w:rPr>
        <w:t>Residents of the Barangay.</w:t>
      </w:r>
      <w:r w:rsidRPr="006400B9">
        <w:rPr>
          <w:rFonts w:cs="Arial"/>
        </w:rPr>
        <w:t xml:space="preserve"> The target customer segment includes all residents living within the Barangay. This segment seeks access to community information, government services, and opportunities for engagement and participation in local initiatives.</w:t>
      </w:r>
    </w:p>
    <w:p w14:paraId="05756AB5" w14:textId="77777777" w:rsidR="003D53E7" w:rsidRPr="006400B9" w:rsidRDefault="7B5B7476" w:rsidP="006707B4">
      <w:pPr>
        <w:pStyle w:val="ListParagraph"/>
        <w:numPr>
          <w:ilvl w:val="0"/>
          <w:numId w:val="11"/>
        </w:numPr>
        <w:ind w:left="426"/>
        <w:jc w:val="both"/>
        <w:rPr>
          <w:rFonts w:cs="Arial"/>
        </w:rPr>
      </w:pPr>
      <w:r w:rsidRPr="006400B9">
        <w:rPr>
          <w:rFonts w:cs="Arial"/>
          <w:b/>
          <w:bCs/>
        </w:rPr>
        <w:t>Businesses and Entrepreneurs.</w:t>
      </w:r>
      <w:r w:rsidRPr="006400B9">
        <w:rPr>
          <w:rFonts w:cs="Arial"/>
        </w:rPr>
        <w:t xml:space="preserve"> This segment comprises local businesses, entrepreneurs, and startups operating within the Barangay. They may use the Barangay Portal to access information on business permits, licenses, regulations, and economic development opportunities.</w:t>
      </w:r>
    </w:p>
    <w:p w14:paraId="49F8E75E" w14:textId="77777777" w:rsidR="003D53E7" w:rsidRPr="006400B9" w:rsidRDefault="7B5B7476" w:rsidP="006707B4">
      <w:pPr>
        <w:pStyle w:val="ListParagraph"/>
        <w:numPr>
          <w:ilvl w:val="0"/>
          <w:numId w:val="11"/>
        </w:numPr>
        <w:ind w:left="426"/>
        <w:jc w:val="both"/>
        <w:rPr>
          <w:rFonts w:cs="Arial"/>
        </w:rPr>
      </w:pPr>
      <w:r w:rsidRPr="006400B9">
        <w:rPr>
          <w:rFonts w:cs="Arial"/>
          <w:b/>
          <w:bCs/>
        </w:rPr>
        <w:t>Community Organizations and NGOs.</w:t>
      </w:r>
      <w:r w:rsidRPr="006400B9">
        <w:rPr>
          <w:rFonts w:cs="Arial"/>
        </w:rPr>
        <w:t xml:space="preserve"> Non-governmental organizations (NGOs), community groups, and civic organizations working within the Barangay are another target segment. They may utilize the Barangay Portal to disseminate information, coordinate activities, and collaborate on community projects.</w:t>
      </w:r>
    </w:p>
    <w:p w14:paraId="4783FA2A" w14:textId="4B7A03AD" w:rsidR="17507BED" w:rsidRPr="006400B9" w:rsidRDefault="17507BED" w:rsidP="17507BED">
      <w:pPr>
        <w:rPr>
          <w:rFonts w:cs="Arial"/>
        </w:rPr>
      </w:pPr>
    </w:p>
    <w:p w14:paraId="4F72E80E" w14:textId="555841FE" w:rsidR="269F05AC" w:rsidRPr="006400B9" w:rsidRDefault="269F05AC" w:rsidP="17507BED">
      <w:pPr>
        <w:ind w:firstLine="720"/>
        <w:rPr>
          <w:rFonts w:cs="Arial"/>
          <w:b/>
          <w:bCs/>
          <w:sz w:val="24"/>
          <w:szCs w:val="24"/>
        </w:rPr>
      </w:pPr>
      <w:r w:rsidRPr="006400B9">
        <w:rPr>
          <w:rFonts w:cs="Arial"/>
          <w:b/>
          <w:bCs/>
          <w:sz w:val="24"/>
          <w:szCs w:val="24"/>
        </w:rPr>
        <w:t>4.2.6</w:t>
      </w:r>
      <w:r w:rsidRPr="006400B9">
        <w:rPr>
          <w:rFonts w:cs="Arial"/>
        </w:rPr>
        <w:tab/>
      </w:r>
      <w:r w:rsidR="7B5B7476" w:rsidRPr="006400B9">
        <w:rPr>
          <w:rFonts w:cs="Arial"/>
          <w:b/>
          <w:bCs/>
          <w:sz w:val="24"/>
          <w:szCs w:val="24"/>
        </w:rPr>
        <w:t>Channels</w:t>
      </w:r>
    </w:p>
    <w:p w14:paraId="09F39CD8" w14:textId="5ED602FB" w:rsidR="00381A95" w:rsidRPr="006400B9" w:rsidRDefault="00033D7B" w:rsidP="00E05F4D">
      <w:pPr>
        <w:spacing w:before="240" w:after="240"/>
        <w:jc w:val="both"/>
        <w:rPr>
          <w:rFonts w:cs="Arial"/>
        </w:rPr>
      </w:pPr>
      <w:r w:rsidRPr="006400B9">
        <w:rPr>
          <w:rFonts w:cs="Arial"/>
        </w:rPr>
        <w:t xml:space="preserve">The </w:t>
      </w:r>
      <w:r w:rsidR="00381A95" w:rsidRPr="006400B9">
        <w:rPr>
          <w:rFonts w:cs="Arial"/>
        </w:rPr>
        <w:t>channels for promoting and utilizing the Barangay Portal include a variety of methods to ensure comprehensive outreach and engagement:</w:t>
      </w:r>
    </w:p>
    <w:p w14:paraId="1248EFF4" w14:textId="77777777" w:rsidR="00381A95" w:rsidRPr="006400B9" w:rsidRDefault="3649FF92" w:rsidP="006707B4">
      <w:pPr>
        <w:pStyle w:val="ListParagraph"/>
        <w:numPr>
          <w:ilvl w:val="0"/>
          <w:numId w:val="12"/>
        </w:numPr>
        <w:ind w:left="426"/>
        <w:jc w:val="both"/>
        <w:rPr>
          <w:rFonts w:cs="Arial"/>
        </w:rPr>
      </w:pPr>
      <w:r w:rsidRPr="006400B9">
        <w:rPr>
          <w:rFonts w:cs="Arial"/>
          <w:b/>
          <w:bCs/>
        </w:rPr>
        <w:t>Website.</w:t>
      </w:r>
      <w:r w:rsidRPr="006400B9">
        <w:rPr>
          <w:rFonts w:cs="Arial"/>
        </w:rPr>
        <w:t xml:space="preserve"> The Barangay Portal's official website serves as the primary channel for residents to access information, request documents, and engage with community tools and features.</w:t>
      </w:r>
    </w:p>
    <w:p w14:paraId="2B38095D" w14:textId="77777777" w:rsidR="00381A95" w:rsidRPr="006400B9" w:rsidRDefault="3649FF92" w:rsidP="006707B4">
      <w:pPr>
        <w:pStyle w:val="ListParagraph"/>
        <w:numPr>
          <w:ilvl w:val="0"/>
          <w:numId w:val="12"/>
        </w:numPr>
        <w:ind w:left="426"/>
        <w:jc w:val="both"/>
        <w:rPr>
          <w:rFonts w:cs="Arial"/>
        </w:rPr>
      </w:pPr>
      <w:r w:rsidRPr="006400B9">
        <w:rPr>
          <w:rFonts w:cs="Arial"/>
          <w:b/>
          <w:bCs/>
        </w:rPr>
        <w:t xml:space="preserve">Social Media Platforms. </w:t>
      </w:r>
      <w:r w:rsidRPr="006400B9">
        <w:rPr>
          <w:rFonts w:cs="Arial"/>
        </w:rPr>
        <w:t>Utilize existing social media accounts and pages on platforms such as Facebook, Twitter, and Instagram of Barangay Officials to promote the Barangay Portal, share updates, and interact with residents. These platforms can also be used to run targeted advertising campaigns to reach a wider audience.</w:t>
      </w:r>
    </w:p>
    <w:p w14:paraId="2CB25D78" w14:textId="77777777" w:rsidR="00381A95" w:rsidRPr="006400B9" w:rsidRDefault="3649FF92" w:rsidP="006707B4">
      <w:pPr>
        <w:pStyle w:val="ListParagraph"/>
        <w:numPr>
          <w:ilvl w:val="0"/>
          <w:numId w:val="12"/>
        </w:numPr>
        <w:ind w:left="426"/>
        <w:jc w:val="both"/>
        <w:rPr>
          <w:rFonts w:cs="Arial"/>
        </w:rPr>
      </w:pPr>
      <w:r w:rsidRPr="006400B9">
        <w:rPr>
          <w:rFonts w:cs="Arial"/>
          <w:b/>
          <w:bCs/>
        </w:rPr>
        <w:t>Community Events and Meetings.</w:t>
      </w:r>
      <w:r w:rsidRPr="006400B9">
        <w:rPr>
          <w:rFonts w:cs="Arial"/>
        </w:rPr>
        <w:t xml:space="preserve"> Attend local community events, town hall meetings, and barangay assemblies to promote the Barangay Portal, gather feedback, and engage with residents face-to-face.</w:t>
      </w:r>
    </w:p>
    <w:p w14:paraId="728E61D6" w14:textId="5D8404A0" w:rsidR="3649FF92" w:rsidRPr="006400B9" w:rsidRDefault="3649FF92" w:rsidP="006707B4">
      <w:pPr>
        <w:pStyle w:val="ListParagraph"/>
        <w:numPr>
          <w:ilvl w:val="0"/>
          <w:numId w:val="12"/>
        </w:numPr>
        <w:ind w:left="426"/>
        <w:jc w:val="both"/>
        <w:rPr>
          <w:rFonts w:cs="Arial"/>
        </w:rPr>
      </w:pPr>
      <w:r w:rsidRPr="006400B9">
        <w:rPr>
          <w:rFonts w:cs="Arial"/>
          <w:b/>
          <w:bCs/>
        </w:rPr>
        <w:t>Word of Mouth.</w:t>
      </w:r>
      <w:r w:rsidRPr="006400B9">
        <w:rPr>
          <w:rFonts w:cs="Arial"/>
        </w:rPr>
        <w:t xml:space="preserve"> Encourage users to spread the word about the Barangay Portal to their friends, family, and neighbors, leveraging the power of word-of-mouth marketing within the community.</w:t>
      </w:r>
    </w:p>
    <w:p w14:paraId="3BB927C5" w14:textId="1FD6E981" w:rsidR="17507BED" w:rsidRPr="006400B9" w:rsidRDefault="17507BED" w:rsidP="17507BED">
      <w:pPr>
        <w:rPr>
          <w:rFonts w:cs="Arial"/>
        </w:rPr>
      </w:pPr>
    </w:p>
    <w:p w14:paraId="57C6597E" w14:textId="77777777" w:rsidR="00C93BEB" w:rsidRPr="006400B9" w:rsidRDefault="00C93BEB" w:rsidP="17507BED">
      <w:pPr>
        <w:rPr>
          <w:rFonts w:cs="Arial"/>
        </w:rPr>
      </w:pPr>
    </w:p>
    <w:p w14:paraId="14C36D0F" w14:textId="093CA9F2" w:rsidR="00166504" w:rsidRPr="006400B9" w:rsidRDefault="5DB35203" w:rsidP="17507BED">
      <w:pPr>
        <w:ind w:firstLine="720"/>
        <w:rPr>
          <w:rFonts w:cs="Arial"/>
          <w:b/>
          <w:bCs/>
          <w:sz w:val="24"/>
          <w:szCs w:val="24"/>
        </w:rPr>
      </w:pPr>
      <w:r w:rsidRPr="006400B9">
        <w:rPr>
          <w:rFonts w:cs="Arial"/>
          <w:b/>
          <w:bCs/>
          <w:sz w:val="24"/>
          <w:szCs w:val="24"/>
        </w:rPr>
        <w:t>4.2.7</w:t>
      </w:r>
      <w:r w:rsidRPr="006400B9">
        <w:rPr>
          <w:rFonts w:cs="Arial"/>
        </w:rPr>
        <w:tab/>
      </w:r>
      <w:r w:rsidR="3649FF92" w:rsidRPr="006400B9">
        <w:rPr>
          <w:rFonts w:cs="Arial"/>
          <w:b/>
          <w:bCs/>
          <w:sz w:val="24"/>
          <w:szCs w:val="24"/>
        </w:rPr>
        <w:t>Revenue Streams</w:t>
      </w:r>
    </w:p>
    <w:p w14:paraId="0070D013" w14:textId="405F5533" w:rsidR="00166504" w:rsidRPr="006400B9" w:rsidRDefault="00033D7B" w:rsidP="00E05F4D">
      <w:pPr>
        <w:spacing w:before="240" w:after="240"/>
        <w:jc w:val="both"/>
        <w:rPr>
          <w:rFonts w:cs="Arial"/>
        </w:rPr>
      </w:pPr>
      <w:r w:rsidRPr="006400B9">
        <w:rPr>
          <w:rFonts w:cs="Arial"/>
        </w:rPr>
        <w:t xml:space="preserve">The </w:t>
      </w:r>
      <w:r w:rsidR="00166504" w:rsidRPr="006400B9">
        <w:rPr>
          <w:rFonts w:cs="Arial"/>
        </w:rPr>
        <w:t>revenue streams for the Barangay Portal are designed to ensure financial sustainability while providing valuable services, including document processing fees, partnerships and collaborations, advertisement and sponsorship opportunities, and transaction fees.</w:t>
      </w:r>
    </w:p>
    <w:p w14:paraId="72FE4860" w14:textId="77777777" w:rsidR="00166504" w:rsidRPr="006400B9" w:rsidRDefault="7E39CC75" w:rsidP="006707B4">
      <w:pPr>
        <w:pStyle w:val="ListParagraph"/>
        <w:numPr>
          <w:ilvl w:val="0"/>
          <w:numId w:val="13"/>
        </w:numPr>
        <w:ind w:left="426"/>
        <w:jc w:val="both"/>
        <w:rPr>
          <w:rFonts w:cs="Arial"/>
        </w:rPr>
      </w:pPr>
      <w:r w:rsidRPr="006400B9">
        <w:rPr>
          <w:rFonts w:cs="Arial"/>
          <w:b/>
          <w:bCs/>
        </w:rPr>
        <w:t>Document Processing Fees.</w:t>
      </w:r>
      <w:r w:rsidRPr="006400B9">
        <w:rPr>
          <w:rFonts w:cs="Arial"/>
        </w:rPr>
        <w:t xml:space="preserve"> Charge residents and businesses a fee for processing document requests through the online document request system. This fee can cover administrative costs and generate revenue for the barangay.</w:t>
      </w:r>
    </w:p>
    <w:p w14:paraId="02971EBD" w14:textId="77777777" w:rsidR="00166504" w:rsidRPr="006400B9" w:rsidRDefault="7E39CC75" w:rsidP="006707B4">
      <w:pPr>
        <w:pStyle w:val="ListParagraph"/>
        <w:numPr>
          <w:ilvl w:val="0"/>
          <w:numId w:val="13"/>
        </w:numPr>
        <w:ind w:left="426"/>
        <w:jc w:val="both"/>
        <w:rPr>
          <w:rFonts w:cs="Arial"/>
        </w:rPr>
      </w:pPr>
      <w:r w:rsidRPr="006400B9">
        <w:rPr>
          <w:rFonts w:cs="Arial"/>
          <w:b/>
          <w:bCs/>
        </w:rPr>
        <w:t>Partnerships and Collaborations.</w:t>
      </w:r>
      <w:r w:rsidRPr="006400B9">
        <w:rPr>
          <w:rFonts w:cs="Arial"/>
        </w:rPr>
        <w:t xml:space="preserve"> Form partnerships with local businesses, service providers, and organizations to offer exclusive deals, discounts, and promotions to Barangay Portal users. Generate revenue through affiliate commissions or revenue-sharing agreements.</w:t>
      </w:r>
    </w:p>
    <w:p w14:paraId="69FBFBA7" w14:textId="77777777" w:rsidR="00166504" w:rsidRPr="006400B9" w:rsidRDefault="7E39CC75" w:rsidP="006707B4">
      <w:pPr>
        <w:pStyle w:val="ListParagraph"/>
        <w:numPr>
          <w:ilvl w:val="0"/>
          <w:numId w:val="13"/>
        </w:numPr>
        <w:ind w:left="426"/>
        <w:jc w:val="both"/>
        <w:rPr>
          <w:rFonts w:cs="Arial"/>
        </w:rPr>
      </w:pPr>
      <w:r w:rsidRPr="006400B9">
        <w:rPr>
          <w:rFonts w:cs="Arial"/>
          <w:b/>
          <w:bCs/>
        </w:rPr>
        <w:t>Advertisement and Sponsorship.</w:t>
      </w:r>
      <w:r w:rsidRPr="006400B9">
        <w:rPr>
          <w:rFonts w:cs="Arial"/>
        </w:rPr>
        <w:t xml:space="preserve"> Generate revenue through advertising opportunities on the Barangay Portal's website, newsletter, and social media channels. Partner with local businesses, and organizations to sponsor content or events on the portal.</w:t>
      </w:r>
    </w:p>
    <w:p w14:paraId="1A792AB6" w14:textId="064B7052" w:rsidR="17507BED" w:rsidRPr="006400B9" w:rsidRDefault="7E39CC75" w:rsidP="006707B4">
      <w:pPr>
        <w:pStyle w:val="ListParagraph"/>
        <w:numPr>
          <w:ilvl w:val="0"/>
          <w:numId w:val="13"/>
        </w:numPr>
        <w:ind w:left="426"/>
        <w:jc w:val="both"/>
        <w:rPr>
          <w:rFonts w:cs="Arial"/>
        </w:rPr>
      </w:pPr>
      <w:r w:rsidRPr="006400B9">
        <w:rPr>
          <w:rFonts w:cs="Arial"/>
          <w:b/>
          <w:bCs/>
        </w:rPr>
        <w:t xml:space="preserve">Transaction Fees. </w:t>
      </w:r>
      <w:r w:rsidRPr="006400B9">
        <w:rPr>
          <w:rFonts w:cs="Arial"/>
        </w:rPr>
        <w:t>Collect a small percentage of transaction fees for online payments processed through the portal, such as permit fees, license renewals, event registrations, and donations.</w:t>
      </w:r>
    </w:p>
    <w:p w14:paraId="5C3954A6" w14:textId="77777777" w:rsidR="00166504" w:rsidRPr="006400B9" w:rsidRDefault="00166504" w:rsidP="00166504">
      <w:pPr>
        <w:pStyle w:val="ListParagraph"/>
        <w:ind w:left="1440"/>
        <w:jc w:val="both"/>
        <w:rPr>
          <w:rFonts w:cs="Arial"/>
        </w:rPr>
      </w:pPr>
    </w:p>
    <w:p w14:paraId="0462D0B1" w14:textId="66415618" w:rsidR="10AE95DB" w:rsidRPr="006400B9" w:rsidRDefault="10AE95DB" w:rsidP="17507BED">
      <w:pPr>
        <w:spacing w:before="240" w:after="240"/>
        <w:ind w:firstLine="720"/>
        <w:rPr>
          <w:rFonts w:cs="Arial"/>
          <w:b/>
          <w:bCs/>
          <w:sz w:val="24"/>
          <w:szCs w:val="24"/>
        </w:rPr>
      </w:pPr>
      <w:r w:rsidRPr="006400B9">
        <w:rPr>
          <w:rFonts w:cs="Arial"/>
          <w:b/>
          <w:bCs/>
          <w:sz w:val="24"/>
          <w:szCs w:val="24"/>
        </w:rPr>
        <w:t>4.2.8</w:t>
      </w:r>
      <w:r w:rsidRPr="006400B9">
        <w:rPr>
          <w:rFonts w:cs="Arial"/>
        </w:rPr>
        <w:tab/>
      </w:r>
      <w:r w:rsidR="7E39CC75" w:rsidRPr="006400B9">
        <w:rPr>
          <w:rFonts w:cs="Arial"/>
          <w:b/>
          <w:bCs/>
          <w:sz w:val="24"/>
          <w:szCs w:val="24"/>
        </w:rPr>
        <w:t>Cost Structure</w:t>
      </w:r>
    </w:p>
    <w:p w14:paraId="1729A980" w14:textId="1B86B62C" w:rsidR="00EA7350" w:rsidRPr="006400B9" w:rsidRDefault="00033D7B" w:rsidP="00E05F4D">
      <w:pPr>
        <w:spacing w:before="240" w:after="240"/>
        <w:jc w:val="both"/>
        <w:rPr>
          <w:rFonts w:cs="Arial"/>
        </w:rPr>
      </w:pPr>
      <w:r w:rsidRPr="006400B9">
        <w:rPr>
          <w:rFonts w:cs="Arial"/>
        </w:rPr>
        <w:t>The</w:t>
      </w:r>
      <w:r w:rsidR="00EA7350" w:rsidRPr="006400B9">
        <w:rPr>
          <w:rFonts w:cs="Arial"/>
        </w:rPr>
        <w:t xml:space="preserve"> cost structure for the Barangay Portal encompasses both fixed and variable costs, ensuring a clear understanding of the financial investments required for development, maintenance, and operation.</w:t>
      </w:r>
    </w:p>
    <w:p w14:paraId="7A630795" w14:textId="272E6FE0" w:rsidR="7E39CC75" w:rsidRPr="006400B9" w:rsidRDefault="7E39CC75" w:rsidP="006707B4">
      <w:pPr>
        <w:pStyle w:val="ListParagraph"/>
        <w:numPr>
          <w:ilvl w:val="0"/>
          <w:numId w:val="14"/>
        </w:numPr>
        <w:spacing w:before="240" w:after="240"/>
        <w:ind w:left="426"/>
        <w:jc w:val="both"/>
        <w:rPr>
          <w:rFonts w:cs="Arial"/>
        </w:rPr>
      </w:pPr>
      <w:r w:rsidRPr="006400B9">
        <w:rPr>
          <w:rFonts w:cs="Arial"/>
          <w:b/>
          <w:bCs/>
        </w:rPr>
        <w:t>Fixed Costs</w:t>
      </w:r>
    </w:p>
    <w:p w14:paraId="35505D75" w14:textId="1CE2AFA1" w:rsidR="7E39CC75" w:rsidRPr="006400B9" w:rsidRDefault="7E39CC75" w:rsidP="006707B4">
      <w:pPr>
        <w:pStyle w:val="ListParagraph"/>
        <w:numPr>
          <w:ilvl w:val="0"/>
          <w:numId w:val="10"/>
        </w:numPr>
        <w:spacing w:before="240" w:after="240"/>
        <w:ind w:left="993"/>
        <w:jc w:val="both"/>
        <w:rPr>
          <w:rFonts w:cs="Arial"/>
        </w:rPr>
      </w:pPr>
      <w:r w:rsidRPr="006400B9">
        <w:rPr>
          <w:rFonts w:cs="Arial"/>
          <w:b/>
          <w:bCs/>
        </w:rPr>
        <w:t>Website Development and Maintenance.</w:t>
      </w:r>
      <w:r w:rsidRPr="006400B9">
        <w:rPr>
          <w:rFonts w:cs="Arial"/>
        </w:rPr>
        <w:t xml:space="preserve"> This includes one-time costs for designing, developing, and launching the website, as well as ongoing expenses for hosting, domain registration, and maintenance.</w:t>
      </w:r>
    </w:p>
    <w:p w14:paraId="40DC44B5" w14:textId="77777777" w:rsidR="00C6661C" w:rsidRPr="006400B9" w:rsidRDefault="7E39CC75" w:rsidP="006707B4">
      <w:pPr>
        <w:pStyle w:val="ListParagraph"/>
        <w:numPr>
          <w:ilvl w:val="0"/>
          <w:numId w:val="15"/>
        </w:numPr>
        <w:spacing w:before="240" w:after="240"/>
        <w:ind w:left="1701"/>
        <w:jc w:val="both"/>
        <w:rPr>
          <w:rFonts w:cs="Arial"/>
        </w:rPr>
      </w:pPr>
      <w:r w:rsidRPr="006400B9">
        <w:rPr>
          <w:rFonts w:cs="Arial"/>
          <w:b/>
          <w:bCs/>
        </w:rPr>
        <w:t xml:space="preserve">One-time investment. </w:t>
      </w:r>
      <w:r w:rsidRPr="006400B9">
        <w:rPr>
          <w:rFonts w:cs="Arial"/>
        </w:rPr>
        <w:t>This includes the initial costs associated with designing, developing, and launching the website.</w:t>
      </w:r>
    </w:p>
    <w:p w14:paraId="14E5A3A6" w14:textId="67AF083F" w:rsidR="00C6661C" w:rsidRPr="006400B9" w:rsidRDefault="7E39CC75" w:rsidP="006707B4">
      <w:pPr>
        <w:pStyle w:val="ListParagraph"/>
        <w:numPr>
          <w:ilvl w:val="0"/>
          <w:numId w:val="15"/>
        </w:numPr>
        <w:spacing w:before="240" w:after="240"/>
        <w:ind w:left="1701"/>
        <w:jc w:val="both"/>
        <w:rPr>
          <w:rFonts w:cs="Arial"/>
        </w:rPr>
      </w:pPr>
      <w:r w:rsidRPr="006400B9">
        <w:rPr>
          <w:rFonts w:cs="Arial"/>
          <w:b/>
          <w:bCs/>
        </w:rPr>
        <w:t xml:space="preserve">Recurring capital expense. </w:t>
      </w:r>
      <w:r w:rsidRPr="006400B9">
        <w:rPr>
          <w:rFonts w:cs="Arial"/>
        </w:rPr>
        <w:t>Ongoing expenses for hosting, domain registration, and maintenance.</w:t>
      </w:r>
    </w:p>
    <w:p w14:paraId="273F55C1" w14:textId="77777777" w:rsidR="00C6661C" w:rsidRPr="006400B9" w:rsidRDefault="7E39CC75" w:rsidP="006707B4">
      <w:pPr>
        <w:pStyle w:val="ListParagraph"/>
        <w:numPr>
          <w:ilvl w:val="0"/>
          <w:numId w:val="10"/>
        </w:numPr>
        <w:spacing w:before="240" w:after="240"/>
        <w:ind w:left="993"/>
        <w:jc w:val="both"/>
        <w:rPr>
          <w:rFonts w:cs="Arial"/>
        </w:rPr>
      </w:pPr>
      <w:r w:rsidRPr="006400B9">
        <w:rPr>
          <w:rFonts w:cs="Arial"/>
          <w:b/>
          <w:bCs/>
        </w:rPr>
        <w:t>Software Licensing and Subscription Fees.</w:t>
      </w:r>
      <w:r w:rsidRPr="006400B9">
        <w:rPr>
          <w:rFonts w:cs="Arial"/>
        </w:rPr>
        <w:t xml:space="preserve"> Fixed costs associated with licensing fees for software platforms, tools, and services used to build and operate the Barangay Portal, such as content management systems, customer relationship management (CRM) software, and payment processing solutions.</w:t>
      </w:r>
    </w:p>
    <w:p w14:paraId="538D326B" w14:textId="77777777" w:rsidR="00C6661C" w:rsidRPr="006400B9" w:rsidRDefault="7E39CC75" w:rsidP="006707B4">
      <w:pPr>
        <w:pStyle w:val="ListParagraph"/>
        <w:numPr>
          <w:ilvl w:val="0"/>
          <w:numId w:val="16"/>
        </w:numPr>
        <w:spacing w:before="240" w:after="240"/>
        <w:ind w:left="1701"/>
        <w:jc w:val="both"/>
        <w:rPr>
          <w:rFonts w:cs="Arial"/>
        </w:rPr>
      </w:pPr>
      <w:r w:rsidRPr="006400B9">
        <w:rPr>
          <w:rFonts w:cs="Arial"/>
          <w:b/>
          <w:bCs/>
        </w:rPr>
        <w:t>One-time investment.</w:t>
      </w:r>
      <w:r w:rsidRPr="006400B9">
        <w:rPr>
          <w:rFonts w:cs="Arial"/>
        </w:rPr>
        <w:t xml:space="preserve"> Some software licenses may involve a one-time purchase.</w:t>
      </w:r>
    </w:p>
    <w:p w14:paraId="12914C05" w14:textId="3AF4DD01" w:rsidR="009C6677" w:rsidRPr="006400B9" w:rsidRDefault="7E39CC75" w:rsidP="006707B4">
      <w:pPr>
        <w:pStyle w:val="ListParagraph"/>
        <w:numPr>
          <w:ilvl w:val="0"/>
          <w:numId w:val="16"/>
        </w:numPr>
        <w:spacing w:before="240" w:after="240"/>
        <w:ind w:left="1701"/>
        <w:jc w:val="both"/>
        <w:rPr>
          <w:rFonts w:cs="Arial"/>
        </w:rPr>
      </w:pPr>
      <w:r w:rsidRPr="006400B9">
        <w:rPr>
          <w:rFonts w:cs="Arial"/>
          <w:b/>
          <w:bCs/>
        </w:rPr>
        <w:t>Recurring capital expense.</w:t>
      </w:r>
      <w:r w:rsidRPr="006400B9">
        <w:rPr>
          <w:rFonts w:cs="Arial"/>
        </w:rPr>
        <w:t xml:space="preserve"> Subscription fees for software platforms, tools, and services used to build and operate the Barangay Portal, such as content management systems, customer relationship management (CRM) software, and payment processing solutions.</w:t>
      </w:r>
    </w:p>
    <w:p w14:paraId="6BE9D3B3" w14:textId="77777777" w:rsidR="00C93BEB" w:rsidRPr="006400B9" w:rsidRDefault="00C93BEB" w:rsidP="00C93BEB">
      <w:pPr>
        <w:spacing w:before="240" w:after="240"/>
        <w:jc w:val="both"/>
        <w:rPr>
          <w:rFonts w:cs="Arial"/>
        </w:rPr>
      </w:pPr>
    </w:p>
    <w:p w14:paraId="575451D7" w14:textId="10F0F22D" w:rsidR="7E39CC75" w:rsidRPr="006400B9" w:rsidRDefault="7E39CC75" w:rsidP="006707B4">
      <w:pPr>
        <w:pStyle w:val="ListParagraph"/>
        <w:numPr>
          <w:ilvl w:val="0"/>
          <w:numId w:val="14"/>
        </w:numPr>
        <w:spacing w:before="240" w:after="240"/>
        <w:ind w:left="426"/>
        <w:jc w:val="both"/>
        <w:rPr>
          <w:rFonts w:cs="Arial"/>
          <w:b/>
          <w:bCs/>
        </w:rPr>
      </w:pPr>
      <w:r w:rsidRPr="006400B9">
        <w:rPr>
          <w:rFonts w:cs="Arial"/>
          <w:b/>
          <w:bCs/>
        </w:rPr>
        <w:t>Variable Costs</w:t>
      </w:r>
    </w:p>
    <w:p w14:paraId="0972CE31" w14:textId="77777777" w:rsidR="00E8617D" w:rsidRPr="006400B9" w:rsidRDefault="7E39CC75" w:rsidP="006707B4">
      <w:pPr>
        <w:pStyle w:val="ListParagraph"/>
        <w:numPr>
          <w:ilvl w:val="0"/>
          <w:numId w:val="10"/>
        </w:numPr>
        <w:spacing w:before="240" w:after="240"/>
        <w:ind w:left="993"/>
        <w:jc w:val="both"/>
        <w:rPr>
          <w:rFonts w:cs="Arial"/>
        </w:rPr>
      </w:pPr>
      <w:r w:rsidRPr="006400B9">
        <w:rPr>
          <w:rFonts w:cs="Arial"/>
          <w:b/>
          <w:bCs/>
        </w:rPr>
        <w:t xml:space="preserve">Transaction Fees. </w:t>
      </w:r>
      <w:r w:rsidRPr="006400B9">
        <w:rPr>
          <w:rFonts w:cs="Arial"/>
        </w:rPr>
        <w:t>Variable costs associated with processing online payments for document requests and other services offered through the portal, including fees charged by payment gateways and financial institutions</w:t>
      </w:r>
      <w:r w:rsidR="00E8617D" w:rsidRPr="006400B9">
        <w:rPr>
          <w:rFonts w:cs="Arial"/>
        </w:rPr>
        <w:t>.</w:t>
      </w:r>
    </w:p>
    <w:p w14:paraId="7F0C99B8" w14:textId="77777777" w:rsidR="00E8617D" w:rsidRPr="006400B9" w:rsidRDefault="7E39CC75" w:rsidP="006707B4">
      <w:pPr>
        <w:pStyle w:val="ListParagraph"/>
        <w:numPr>
          <w:ilvl w:val="0"/>
          <w:numId w:val="17"/>
        </w:numPr>
        <w:spacing w:before="240" w:after="240"/>
        <w:ind w:left="1701"/>
        <w:jc w:val="both"/>
        <w:rPr>
          <w:rFonts w:cs="Arial"/>
        </w:rPr>
      </w:pPr>
      <w:r w:rsidRPr="006400B9">
        <w:rPr>
          <w:rFonts w:cs="Arial"/>
          <w:b/>
          <w:bCs/>
        </w:rPr>
        <w:t xml:space="preserve">Recurring capital expense. </w:t>
      </w:r>
      <w:r w:rsidRPr="006400B9">
        <w:rPr>
          <w:rFonts w:cs="Arial"/>
        </w:rPr>
        <w:t>Variable costs associated with processing online payments for document requests and other services offered through the portal, including fees charged by payment gateways and financial institutions.</w:t>
      </w:r>
    </w:p>
    <w:p w14:paraId="57546424" w14:textId="77777777" w:rsidR="00E8617D" w:rsidRPr="006400B9" w:rsidRDefault="7E39CC75" w:rsidP="006707B4">
      <w:pPr>
        <w:pStyle w:val="ListParagraph"/>
        <w:numPr>
          <w:ilvl w:val="0"/>
          <w:numId w:val="10"/>
        </w:numPr>
        <w:spacing w:before="240" w:after="240"/>
        <w:ind w:left="993"/>
        <w:jc w:val="both"/>
        <w:rPr>
          <w:rFonts w:cs="Arial"/>
        </w:rPr>
      </w:pPr>
      <w:r w:rsidRPr="006400B9">
        <w:rPr>
          <w:rFonts w:cs="Arial"/>
          <w:b/>
          <w:bCs/>
        </w:rPr>
        <w:t>Server and Bandwidth Usage.</w:t>
      </w:r>
      <w:r w:rsidRPr="006400B9">
        <w:rPr>
          <w:rFonts w:cs="Arial"/>
        </w:rPr>
        <w:t xml:space="preserve"> Variable costs associated with server usage and bandwidth consumption, which may fluctuate based on website traffic and user activity.</w:t>
      </w:r>
    </w:p>
    <w:p w14:paraId="652FC6B4" w14:textId="14FB4856" w:rsidR="00E05F4D" w:rsidRPr="006400B9" w:rsidRDefault="7E39CC75" w:rsidP="006707B4">
      <w:pPr>
        <w:pStyle w:val="ListParagraph"/>
        <w:numPr>
          <w:ilvl w:val="0"/>
          <w:numId w:val="17"/>
        </w:numPr>
        <w:spacing w:before="240" w:after="240"/>
        <w:ind w:left="1701"/>
        <w:jc w:val="both"/>
        <w:rPr>
          <w:ins w:id="59" w:author="{54E30D73-E2E1-41F5-933A-C58374BA9976}" w:date="2024-06-09T23:59:00Z"/>
          <w:rFonts w:cs="Arial"/>
        </w:rPr>
      </w:pPr>
      <w:r w:rsidRPr="006400B9">
        <w:rPr>
          <w:rFonts w:cs="Arial"/>
          <w:b/>
          <w:bCs/>
        </w:rPr>
        <w:t xml:space="preserve">Recurring capital expense. </w:t>
      </w:r>
      <w:r w:rsidRPr="006400B9">
        <w:rPr>
          <w:rFonts w:cs="Arial"/>
        </w:rPr>
        <w:t>Variable costs associated with server usage and bandwidth consumption, which may fluctuate based on website traffic and user activity.</w:t>
      </w:r>
    </w:p>
    <w:p w14:paraId="38605DB4" w14:textId="5B25333B" w:rsidR="0038065C" w:rsidRPr="006400B9" w:rsidRDefault="00EA7350" w:rsidP="0038065C">
      <w:pPr>
        <w:spacing w:before="240" w:after="240"/>
        <w:rPr>
          <w:rFonts w:cs="Arial"/>
        </w:rPr>
      </w:pPr>
      <w:r w:rsidRPr="006400B9">
        <w:rPr>
          <w:rFonts w:cs="Arial"/>
          <w:b/>
          <w:bCs/>
        </w:rPr>
        <w:tab/>
      </w:r>
      <w:r w:rsidR="3F93FF79" w:rsidRPr="006400B9">
        <w:rPr>
          <w:rFonts w:cs="Arial"/>
          <w:b/>
          <w:bCs/>
        </w:rPr>
        <w:t>4.2.9</w:t>
      </w:r>
      <w:r w:rsidR="3F93FF79" w:rsidRPr="006400B9">
        <w:rPr>
          <w:rFonts w:cs="Arial"/>
        </w:rPr>
        <w:tab/>
      </w:r>
      <w:r w:rsidR="7E39CC75" w:rsidRPr="006400B9">
        <w:rPr>
          <w:rFonts w:cs="Arial"/>
          <w:b/>
          <w:bCs/>
        </w:rPr>
        <w:t>Unfair Advantage</w:t>
      </w:r>
      <w:r w:rsidR="0038065C" w:rsidRPr="006400B9">
        <w:rPr>
          <w:rFonts w:cs="Arial"/>
        </w:rPr>
        <w:t xml:space="preserve"> </w:t>
      </w:r>
    </w:p>
    <w:p w14:paraId="32F3AC34" w14:textId="77777777" w:rsidR="0038065C" w:rsidRPr="006400B9" w:rsidRDefault="0038065C" w:rsidP="00E05F4D">
      <w:pPr>
        <w:spacing w:before="240" w:after="240"/>
        <w:rPr>
          <w:rFonts w:cs="Arial"/>
        </w:rPr>
      </w:pPr>
      <w:r w:rsidRPr="006400B9">
        <w:rPr>
          <w:rFonts w:cs="Arial"/>
        </w:rPr>
        <w:t>With direct collaboration from the barangay council and Sangguniang Kabataan, we have insider insights and support, ensuring our portal is tailor-made to meet the unique needs of the community. This combination of factors creates a strong competitive advantage for the Barangay Portal, making it difficult for other information channels to replicate its reach and impact within the barangay.</w:t>
      </w:r>
    </w:p>
    <w:p w14:paraId="4E5536E8" w14:textId="77777777" w:rsidR="0038065C" w:rsidRPr="006400B9" w:rsidRDefault="1DC3F611" w:rsidP="006707B4">
      <w:pPr>
        <w:pStyle w:val="ListParagraph"/>
        <w:numPr>
          <w:ilvl w:val="0"/>
          <w:numId w:val="18"/>
        </w:numPr>
        <w:spacing w:before="240" w:after="240"/>
        <w:ind w:left="426"/>
        <w:rPr>
          <w:rFonts w:cs="Arial"/>
        </w:rPr>
      </w:pPr>
      <w:r w:rsidRPr="006400B9">
        <w:rPr>
          <w:rFonts w:cs="Arial"/>
          <w:b/>
          <w:bCs/>
        </w:rPr>
        <w:t>Unique position as the official source of information and services for the barangay.</w:t>
      </w:r>
      <w:r w:rsidRPr="006400B9">
        <w:rPr>
          <w:rFonts w:cs="Arial"/>
        </w:rPr>
        <w:t xml:space="preserve"> Residents trust the portal as a reliable and secure platform endorsed by the barangay council.</w:t>
      </w:r>
    </w:p>
    <w:p w14:paraId="4F0911A1" w14:textId="77777777" w:rsidR="0038065C" w:rsidRPr="006400B9" w:rsidRDefault="1DC3F611" w:rsidP="006707B4">
      <w:pPr>
        <w:pStyle w:val="ListParagraph"/>
        <w:numPr>
          <w:ilvl w:val="0"/>
          <w:numId w:val="18"/>
        </w:numPr>
        <w:spacing w:before="240" w:after="240"/>
        <w:ind w:left="426"/>
        <w:rPr>
          <w:rFonts w:cs="Arial"/>
        </w:rPr>
      </w:pPr>
      <w:r w:rsidRPr="006400B9">
        <w:rPr>
          <w:rFonts w:cs="Arial"/>
          <w:b/>
          <w:bCs/>
        </w:rPr>
        <w:t>Direct access to a captive audience.</w:t>
      </w:r>
      <w:r w:rsidRPr="006400B9">
        <w:rPr>
          <w:rFonts w:cs="Arial"/>
        </w:rPr>
        <w:t xml:space="preserve"> The portal can reach all residents within the barangay, creating a valuable platform for communication and engagement.</w:t>
      </w:r>
    </w:p>
    <w:p w14:paraId="05446A24" w14:textId="1DBF4D66" w:rsidR="000423A3" w:rsidRPr="006400B9" w:rsidRDefault="1DC3F611" w:rsidP="006707B4">
      <w:pPr>
        <w:pStyle w:val="ListParagraph"/>
        <w:numPr>
          <w:ilvl w:val="0"/>
          <w:numId w:val="18"/>
        </w:numPr>
        <w:spacing w:before="240" w:after="240"/>
        <w:ind w:left="426"/>
        <w:rPr>
          <w:rFonts w:cs="Arial"/>
        </w:rPr>
      </w:pPr>
      <w:r w:rsidRPr="006400B9">
        <w:rPr>
          <w:rFonts w:cs="Arial"/>
          <w:b/>
          <w:bCs/>
        </w:rPr>
        <w:t xml:space="preserve">Community-specific focus. </w:t>
      </w:r>
      <w:r w:rsidRPr="006400B9">
        <w:rPr>
          <w:rFonts w:cs="Arial"/>
        </w:rPr>
        <w:t>The portal caters to the specific needs and interests of the barangay residents, offering localized information and services not readily available elsewhere.</w:t>
      </w:r>
    </w:p>
    <w:p w14:paraId="79522A81" w14:textId="77777777" w:rsidR="004C0988" w:rsidRPr="006400B9" w:rsidRDefault="004C0988" w:rsidP="004C0988">
      <w:pPr>
        <w:pStyle w:val="ListParagraph"/>
        <w:spacing w:before="240" w:after="240"/>
        <w:ind w:left="1440"/>
        <w:rPr>
          <w:rFonts w:cs="Arial"/>
        </w:rPr>
      </w:pPr>
    </w:p>
    <w:p w14:paraId="2A452D79" w14:textId="0F9112F2" w:rsidR="007834E3" w:rsidRPr="006400B9" w:rsidRDefault="004D78CA" w:rsidP="00F1105C">
      <w:pPr>
        <w:pStyle w:val="Heading2"/>
        <w:ind w:firstLine="709"/>
        <w:rPr>
          <w:rFonts w:cs="Arial"/>
        </w:rPr>
      </w:pPr>
      <w:bookmarkStart w:id="60" w:name="_Toc181174095"/>
      <w:r w:rsidRPr="006400B9">
        <w:rPr>
          <w:rFonts w:cs="Arial"/>
        </w:rPr>
        <w:t xml:space="preserve">4.3 </w:t>
      </w:r>
      <w:r w:rsidR="00907195" w:rsidRPr="006400B9">
        <w:rPr>
          <w:rFonts w:cs="Arial"/>
        </w:rPr>
        <w:tab/>
      </w:r>
      <w:r w:rsidR="00F1364E" w:rsidRPr="006400B9">
        <w:rPr>
          <w:rFonts w:cs="Arial"/>
        </w:rPr>
        <w:t>Product</w:t>
      </w:r>
      <w:r w:rsidR="00B273DD" w:rsidRPr="006400B9">
        <w:rPr>
          <w:rFonts w:cs="Arial"/>
        </w:rPr>
        <w:t xml:space="preserve"> Vision</w:t>
      </w:r>
      <w:bookmarkEnd w:id="60"/>
    </w:p>
    <w:p w14:paraId="17D15B46" w14:textId="77777777" w:rsidR="00E05F4D" w:rsidRPr="006400B9" w:rsidRDefault="00E05F4D" w:rsidP="00E05F4D">
      <w:pPr>
        <w:jc w:val="both"/>
        <w:rPr>
          <w:rFonts w:cs="Arial"/>
        </w:rPr>
      </w:pPr>
    </w:p>
    <w:p w14:paraId="518D2C0B" w14:textId="7FF15D85" w:rsidR="001505D1" w:rsidRPr="006400B9" w:rsidRDefault="003244F4" w:rsidP="00E05F4D">
      <w:pPr>
        <w:jc w:val="both"/>
        <w:rPr>
          <w:rFonts w:cs="Arial"/>
        </w:rPr>
      </w:pPr>
      <w:r w:rsidRPr="006400B9">
        <w:rPr>
          <w:rFonts w:cs="Arial"/>
        </w:rPr>
        <w:t>In response to the pressing needs of residents, businesses, community organizations, and barangay officials of Barangay</w:t>
      </w:r>
      <w:r w:rsidR="000A2B53" w:rsidRPr="006400B9">
        <w:rPr>
          <w:rFonts w:cs="Arial"/>
        </w:rPr>
        <w:t xml:space="preserve"> 802</w:t>
      </w:r>
      <w:r w:rsidRPr="006400B9">
        <w:rPr>
          <w:rFonts w:cs="Arial"/>
        </w:rPr>
        <w:t xml:space="preserve"> in </w:t>
      </w:r>
      <w:r w:rsidR="000A2B53" w:rsidRPr="006400B9">
        <w:rPr>
          <w:rFonts w:cs="Arial"/>
        </w:rPr>
        <w:t>Santa Ana</w:t>
      </w:r>
      <w:r w:rsidRPr="006400B9">
        <w:rPr>
          <w:rFonts w:cs="Arial"/>
        </w:rPr>
        <w:t>, Manila City, who struggle with outdated communication methods, inefficient service access, and low community engagement, the Barangay Portal emerges as a transformative solution.</w:t>
      </w:r>
    </w:p>
    <w:p w14:paraId="10F955D1" w14:textId="617405CB" w:rsidR="00E05F4D" w:rsidRPr="006400B9" w:rsidRDefault="00904FC7" w:rsidP="00E05F4D">
      <w:pPr>
        <w:ind w:left="426"/>
        <w:jc w:val="both"/>
        <w:rPr>
          <w:rFonts w:cs="Arial"/>
          <w:b/>
          <w:bCs/>
        </w:rPr>
      </w:pPr>
      <w:r w:rsidRPr="006400B9">
        <w:rPr>
          <w:rFonts w:cs="Arial"/>
          <w:b/>
          <w:bCs/>
        </w:rPr>
        <w:t xml:space="preserve">For: </w:t>
      </w:r>
      <w:r w:rsidR="00892AD3" w:rsidRPr="006400B9">
        <w:rPr>
          <w:rStyle w:val="oypena"/>
          <w:rFonts w:cs="Arial"/>
          <w:color w:val="001A13"/>
        </w:rPr>
        <w:t>The</w:t>
      </w:r>
      <w:r w:rsidR="00892AD3" w:rsidRPr="006400B9">
        <w:rPr>
          <w:rStyle w:val="oypena"/>
          <w:rFonts w:cs="Arial"/>
          <w:b/>
          <w:bCs/>
          <w:color w:val="001A13"/>
        </w:rPr>
        <w:t xml:space="preserve"> </w:t>
      </w:r>
      <w:r w:rsidR="00892AD3" w:rsidRPr="006400B9">
        <w:rPr>
          <w:rStyle w:val="oypena"/>
          <w:rFonts w:cs="Arial"/>
          <w:color w:val="001A13"/>
        </w:rPr>
        <w:t xml:space="preserve">Barangay officials, residents, businesses, and community organizations in Barangay </w:t>
      </w:r>
      <w:r w:rsidR="000A2B53" w:rsidRPr="006400B9">
        <w:rPr>
          <w:rStyle w:val="oypena"/>
          <w:rFonts w:cs="Arial"/>
          <w:color w:val="001A13"/>
        </w:rPr>
        <w:t>802</w:t>
      </w:r>
      <w:r w:rsidR="00892AD3" w:rsidRPr="006400B9">
        <w:rPr>
          <w:rStyle w:val="oypena"/>
          <w:rFonts w:cs="Arial"/>
          <w:color w:val="001A13"/>
        </w:rPr>
        <w:t xml:space="preserve"> of </w:t>
      </w:r>
      <w:r w:rsidR="000A2B53" w:rsidRPr="006400B9">
        <w:rPr>
          <w:rStyle w:val="oypena"/>
          <w:rFonts w:cs="Arial"/>
          <w:color w:val="001A13"/>
        </w:rPr>
        <w:t>Santa Ana</w:t>
      </w:r>
      <w:r w:rsidR="00892AD3" w:rsidRPr="006400B9">
        <w:rPr>
          <w:rStyle w:val="oypena"/>
          <w:rFonts w:cs="Arial"/>
          <w:color w:val="001A13"/>
        </w:rPr>
        <w:t>, Manila City.</w:t>
      </w:r>
    </w:p>
    <w:p w14:paraId="4FFA5796" w14:textId="485DEBF2" w:rsidR="00904FC7" w:rsidRPr="006400B9" w:rsidRDefault="00904FC7" w:rsidP="00E05F4D">
      <w:pPr>
        <w:ind w:left="426"/>
        <w:jc w:val="both"/>
        <w:rPr>
          <w:rFonts w:cs="Arial"/>
          <w:b/>
        </w:rPr>
      </w:pPr>
      <w:r w:rsidRPr="006400B9">
        <w:rPr>
          <w:rFonts w:cs="Arial"/>
          <w:b/>
          <w:bCs/>
        </w:rPr>
        <w:t xml:space="preserve">Who: </w:t>
      </w:r>
      <w:r w:rsidR="002067A7" w:rsidRPr="006400B9">
        <w:rPr>
          <w:rFonts w:cs="Arial"/>
        </w:rPr>
        <w:t xml:space="preserve">Encounter challenges in </w:t>
      </w:r>
      <w:r w:rsidR="00F94682" w:rsidRPr="006400B9">
        <w:rPr>
          <w:rFonts w:cs="Arial"/>
        </w:rPr>
        <w:t>providing</w:t>
      </w:r>
      <w:r w:rsidR="002067A7" w:rsidRPr="006400B9">
        <w:rPr>
          <w:rFonts w:cs="Arial"/>
        </w:rPr>
        <w:t xml:space="preserve"> </w:t>
      </w:r>
      <w:r w:rsidR="00872F98" w:rsidRPr="006400B9">
        <w:rPr>
          <w:rFonts w:cs="Arial"/>
        </w:rPr>
        <w:t xml:space="preserve">and accessing </w:t>
      </w:r>
      <w:r w:rsidR="002067A7" w:rsidRPr="006400B9">
        <w:rPr>
          <w:rFonts w:cs="Arial"/>
        </w:rPr>
        <w:t>services efficiently, contend with outdated communication methods, and struggle with limited resident engagement and participation.</w:t>
      </w:r>
    </w:p>
    <w:p w14:paraId="51FEFCF8" w14:textId="7B235E9B" w:rsidR="00904FC7" w:rsidRPr="006400B9" w:rsidRDefault="00904FC7" w:rsidP="00E05F4D">
      <w:pPr>
        <w:ind w:left="426"/>
        <w:jc w:val="both"/>
        <w:rPr>
          <w:rFonts w:cs="Arial"/>
          <w:b/>
          <w:bCs/>
        </w:rPr>
      </w:pPr>
      <w:r w:rsidRPr="006400B9">
        <w:rPr>
          <w:rFonts w:cs="Arial"/>
          <w:b/>
          <w:bCs/>
        </w:rPr>
        <w:t xml:space="preserve">The: </w:t>
      </w:r>
      <w:r w:rsidR="000A2B53" w:rsidRPr="006400B9">
        <w:rPr>
          <w:rFonts w:cs="Arial"/>
        </w:rPr>
        <w:t>802-Go</w:t>
      </w:r>
      <w:r w:rsidRPr="006400B9">
        <w:rPr>
          <w:rFonts w:cs="Arial"/>
        </w:rPr>
        <w:t xml:space="preserve"> is a centralized digital platform</w:t>
      </w:r>
      <w:r w:rsidR="0024594C" w:rsidRPr="006400B9">
        <w:rPr>
          <w:rFonts w:cs="Arial"/>
        </w:rPr>
        <w:t>.</w:t>
      </w:r>
    </w:p>
    <w:p w14:paraId="3E3B8A04" w14:textId="5CFFE7D8" w:rsidR="00904FC7" w:rsidRPr="006400B9" w:rsidRDefault="00904FC7" w:rsidP="00E05F4D">
      <w:pPr>
        <w:ind w:left="426"/>
        <w:jc w:val="both"/>
        <w:rPr>
          <w:rFonts w:cs="Arial"/>
          <w:b/>
          <w:bCs/>
        </w:rPr>
      </w:pPr>
      <w:r w:rsidRPr="006400B9">
        <w:rPr>
          <w:rFonts w:cs="Arial"/>
          <w:b/>
          <w:bCs/>
        </w:rPr>
        <w:lastRenderedPageBreak/>
        <w:t xml:space="preserve">That: </w:t>
      </w:r>
      <w:r w:rsidR="0024594C" w:rsidRPr="006400B9">
        <w:rPr>
          <w:rFonts w:cs="Arial"/>
        </w:rPr>
        <w:t>E</w:t>
      </w:r>
      <w:r w:rsidRPr="006400B9">
        <w:rPr>
          <w:rFonts w:cs="Arial"/>
        </w:rPr>
        <w:t>nhances service</w:t>
      </w:r>
      <w:r w:rsidR="0024594C" w:rsidRPr="006400B9">
        <w:rPr>
          <w:rFonts w:cs="Arial"/>
        </w:rPr>
        <w:t xml:space="preserve"> access and</w:t>
      </w:r>
      <w:r w:rsidRPr="006400B9">
        <w:rPr>
          <w:rFonts w:cs="Arial"/>
        </w:rPr>
        <w:t xml:space="preserve"> delivery, </w:t>
      </w:r>
      <w:r w:rsidR="0024594C" w:rsidRPr="006400B9">
        <w:rPr>
          <w:rFonts w:cs="Arial"/>
        </w:rPr>
        <w:t xml:space="preserve">streamlines communication, </w:t>
      </w:r>
      <w:r w:rsidRPr="006400B9">
        <w:rPr>
          <w:rFonts w:cs="Arial"/>
        </w:rPr>
        <w:t>and fosters community engagement</w:t>
      </w:r>
      <w:r w:rsidR="0024594C" w:rsidRPr="006400B9">
        <w:rPr>
          <w:rFonts w:cs="Arial"/>
        </w:rPr>
        <w:t>.</w:t>
      </w:r>
    </w:p>
    <w:p w14:paraId="0D2A7FB7" w14:textId="119E333E" w:rsidR="00904FC7" w:rsidRPr="006400B9" w:rsidRDefault="00904FC7" w:rsidP="00E05F4D">
      <w:pPr>
        <w:ind w:left="426"/>
        <w:jc w:val="both"/>
        <w:rPr>
          <w:rFonts w:cs="Arial"/>
          <w:b/>
          <w:bCs/>
        </w:rPr>
      </w:pPr>
      <w:r w:rsidRPr="006400B9">
        <w:rPr>
          <w:rFonts w:cs="Arial"/>
          <w:b/>
          <w:bCs/>
        </w:rPr>
        <w:t xml:space="preserve">Unlike: </w:t>
      </w:r>
      <w:r w:rsidR="004B47EA" w:rsidRPr="006400B9">
        <w:rPr>
          <w:rFonts w:cs="Arial"/>
        </w:rPr>
        <w:t xml:space="preserve">Conventional </w:t>
      </w:r>
      <w:r w:rsidR="0024594C" w:rsidRPr="006400B9">
        <w:rPr>
          <w:rFonts w:cs="Arial"/>
        </w:rPr>
        <w:t>B</w:t>
      </w:r>
      <w:r w:rsidR="004B47EA" w:rsidRPr="006400B9">
        <w:rPr>
          <w:rFonts w:cs="Arial"/>
        </w:rPr>
        <w:t xml:space="preserve">arangay </w:t>
      </w:r>
      <w:r w:rsidR="0024594C" w:rsidRPr="006400B9">
        <w:rPr>
          <w:rFonts w:cs="Arial"/>
        </w:rPr>
        <w:t>S</w:t>
      </w:r>
      <w:r w:rsidR="004B47EA" w:rsidRPr="006400B9">
        <w:rPr>
          <w:rFonts w:cs="Arial"/>
        </w:rPr>
        <w:t>ystems</w:t>
      </w:r>
      <w:r w:rsidR="0024594C" w:rsidRPr="006400B9">
        <w:rPr>
          <w:rFonts w:cs="Arial"/>
        </w:rPr>
        <w:t>.</w:t>
      </w:r>
    </w:p>
    <w:p w14:paraId="23F53302" w14:textId="53076022" w:rsidR="00F279E3" w:rsidRPr="006400B9" w:rsidRDefault="00904FC7" w:rsidP="00E05F4D">
      <w:pPr>
        <w:ind w:left="426"/>
        <w:jc w:val="both"/>
        <w:rPr>
          <w:rFonts w:cs="Arial"/>
          <w:b/>
          <w:bCs/>
        </w:rPr>
      </w:pPr>
      <w:r w:rsidRPr="006400B9">
        <w:rPr>
          <w:rFonts w:cs="Arial"/>
          <w:b/>
          <w:bCs/>
        </w:rPr>
        <w:t xml:space="preserve">Our product: </w:t>
      </w:r>
      <w:r w:rsidRPr="006400B9">
        <w:rPr>
          <w:rFonts w:cs="Arial"/>
        </w:rPr>
        <w:t>Provides a user-friendly, one-stop website that empowers residents, supports local businesses, and facilitates efficient governance through modern technology.</w:t>
      </w:r>
    </w:p>
    <w:p w14:paraId="7719D445" w14:textId="77777777" w:rsidR="00F31988" w:rsidRPr="006400B9" w:rsidRDefault="00F31988" w:rsidP="00904FC7">
      <w:pPr>
        <w:ind w:firstLine="698"/>
        <w:rPr>
          <w:rFonts w:cs="Arial"/>
          <w:b/>
          <w:bCs/>
        </w:rPr>
      </w:pPr>
    </w:p>
    <w:p w14:paraId="100C8272" w14:textId="78F1FE49" w:rsidR="007834E3" w:rsidRPr="006400B9" w:rsidRDefault="004D78CA" w:rsidP="00F1105C">
      <w:pPr>
        <w:pStyle w:val="Heading2"/>
        <w:ind w:firstLine="720"/>
        <w:rPr>
          <w:rFonts w:cs="Arial"/>
        </w:rPr>
      </w:pPr>
      <w:bookmarkStart w:id="61" w:name="_Toc181174096"/>
      <w:r w:rsidRPr="006400B9">
        <w:rPr>
          <w:rFonts w:cs="Arial"/>
        </w:rPr>
        <w:t xml:space="preserve">4.4 </w:t>
      </w:r>
      <w:r w:rsidR="00907195" w:rsidRPr="006400B9">
        <w:rPr>
          <w:rFonts w:cs="Arial"/>
        </w:rPr>
        <w:tab/>
      </w:r>
      <w:r w:rsidR="00D71154" w:rsidRPr="006400B9">
        <w:rPr>
          <w:rFonts w:cs="Arial"/>
        </w:rPr>
        <w:t>Technology</w:t>
      </w:r>
      <w:r w:rsidR="007834E3" w:rsidRPr="006400B9">
        <w:rPr>
          <w:rFonts w:cs="Arial"/>
        </w:rPr>
        <w:t xml:space="preserve"> </w:t>
      </w:r>
      <w:r w:rsidR="002323CB" w:rsidRPr="006400B9">
        <w:rPr>
          <w:rFonts w:cs="Arial"/>
        </w:rPr>
        <w:t>Specifications</w:t>
      </w:r>
      <w:bookmarkEnd w:id="61"/>
    </w:p>
    <w:p w14:paraId="1993C2DE" w14:textId="77777777" w:rsidR="00796521" w:rsidRPr="006400B9" w:rsidRDefault="00796521" w:rsidP="00220BDB">
      <w:pPr>
        <w:jc w:val="both"/>
        <w:rPr>
          <w:rFonts w:cs="Arial"/>
        </w:rPr>
      </w:pPr>
    </w:p>
    <w:p w14:paraId="6BB2A765" w14:textId="12E4C2F3" w:rsidR="00220BDB" w:rsidRPr="006400B9" w:rsidRDefault="00220BDB" w:rsidP="00E05F4D">
      <w:pPr>
        <w:jc w:val="both"/>
        <w:rPr>
          <w:rFonts w:cs="Arial"/>
        </w:rPr>
      </w:pPr>
      <w:r w:rsidRPr="006400B9">
        <w:rPr>
          <w:rFonts w:cs="Arial"/>
        </w:rPr>
        <w:t xml:space="preserve">The successful development and implementation of the </w:t>
      </w:r>
      <w:r w:rsidR="001438EF" w:rsidRPr="006400B9">
        <w:rPr>
          <w:rFonts w:cs="Arial"/>
        </w:rPr>
        <w:t xml:space="preserve">802-Go </w:t>
      </w:r>
      <w:r w:rsidRPr="006400B9">
        <w:rPr>
          <w:rFonts w:cs="Arial"/>
        </w:rPr>
        <w:t>will require a comprehensive integration of various technologies, including hardware, software, peopleware, and network components. Below are the detailed specifications for each aspect:</w:t>
      </w:r>
    </w:p>
    <w:p w14:paraId="544A8E92" w14:textId="3FCCAD3A" w:rsidR="00220BDB" w:rsidRPr="006400B9" w:rsidRDefault="00220BDB" w:rsidP="00E05F4D">
      <w:pPr>
        <w:jc w:val="both"/>
        <w:rPr>
          <w:rFonts w:cs="Arial"/>
        </w:rPr>
      </w:pPr>
      <w:r w:rsidRPr="006400B9">
        <w:rPr>
          <w:rFonts w:cs="Arial"/>
          <w:b/>
          <w:bCs/>
        </w:rPr>
        <w:t>Hardware</w:t>
      </w:r>
    </w:p>
    <w:p w14:paraId="4B4C55D3" w14:textId="6895CE37" w:rsidR="00220BDB" w:rsidRPr="006400B9" w:rsidRDefault="00220BDB" w:rsidP="006707B4">
      <w:pPr>
        <w:pStyle w:val="ListParagraph"/>
        <w:numPr>
          <w:ilvl w:val="0"/>
          <w:numId w:val="20"/>
        </w:numPr>
        <w:ind w:left="567"/>
        <w:jc w:val="both"/>
        <w:rPr>
          <w:rFonts w:cs="Arial"/>
        </w:rPr>
      </w:pPr>
      <w:r w:rsidRPr="006400B9">
        <w:rPr>
          <w:rFonts w:cs="Arial"/>
          <w:b/>
          <w:bCs/>
        </w:rPr>
        <w:t>Servers</w:t>
      </w:r>
      <w:r w:rsidRPr="006400B9">
        <w:rPr>
          <w:rFonts w:cs="Arial"/>
        </w:rPr>
        <w:t>:</w:t>
      </w:r>
    </w:p>
    <w:p w14:paraId="09307A58" w14:textId="77777777" w:rsidR="00220BDB" w:rsidRPr="006400B9" w:rsidRDefault="00220BDB" w:rsidP="006707B4">
      <w:pPr>
        <w:pStyle w:val="ListParagraph"/>
        <w:numPr>
          <w:ilvl w:val="0"/>
          <w:numId w:val="10"/>
        </w:numPr>
        <w:ind w:left="1276"/>
        <w:jc w:val="both"/>
        <w:rPr>
          <w:rFonts w:cs="Arial"/>
        </w:rPr>
      </w:pPr>
      <w:r w:rsidRPr="006400B9">
        <w:rPr>
          <w:rFonts w:cs="Arial"/>
          <w:b/>
          <w:bCs/>
        </w:rPr>
        <w:t>Web Server</w:t>
      </w:r>
      <w:r w:rsidRPr="006400B9">
        <w:rPr>
          <w:rFonts w:cs="Arial"/>
        </w:rPr>
        <w:t>: A high-performance server capable of handling multiple concurrent user requests, hosting the website and database. Specifications include at least a multi-core processor (e.g., Intel Xeon), 16GB RAM, and SSD storage for fast data access.</w:t>
      </w:r>
    </w:p>
    <w:p w14:paraId="777C7751" w14:textId="796DED2B" w:rsidR="00220BDB" w:rsidRPr="006400B9" w:rsidRDefault="00220BDB" w:rsidP="006707B4">
      <w:pPr>
        <w:pStyle w:val="ListParagraph"/>
        <w:numPr>
          <w:ilvl w:val="0"/>
          <w:numId w:val="10"/>
        </w:numPr>
        <w:ind w:left="1276"/>
        <w:jc w:val="both"/>
        <w:rPr>
          <w:rFonts w:cs="Arial"/>
        </w:rPr>
      </w:pPr>
      <w:r w:rsidRPr="006400B9">
        <w:rPr>
          <w:rFonts w:cs="Arial"/>
          <w:b/>
          <w:bCs/>
        </w:rPr>
        <w:t>Backup Server</w:t>
      </w:r>
      <w:r w:rsidRPr="006400B9">
        <w:rPr>
          <w:rFonts w:cs="Arial"/>
        </w:rPr>
        <w:t>: A secondary server for data backup and redundancy to ensure data integrity and availability in case of primary server failure.</w:t>
      </w:r>
    </w:p>
    <w:p w14:paraId="7CFA4560" w14:textId="2DDA7495" w:rsidR="00220BDB" w:rsidRPr="006400B9" w:rsidRDefault="00220BDB" w:rsidP="006707B4">
      <w:pPr>
        <w:pStyle w:val="ListParagraph"/>
        <w:numPr>
          <w:ilvl w:val="0"/>
          <w:numId w:val="20"/>
        </w:numPr>
        <w:ind w:left="567"/>
        <w:jc w:val="both"/>
        <w:rPr>
          <w:rFonts w:cs="Arial"/>
        </w:rPr>
      </w:pPr>
      <w:r w:rsidRPr="006400B9">
        <w:rPr>
          <w:rFonts w:cs="Arial"/>
          <w:b/>
          <w:bCs/>
        </w:rPr>
        <w:t>Client Workstations</w:t>
      </w:r>
      <w:r w:rsidRPr="006400B9">
        <w:rPr>
          <w:rFonts w:cs="Arial"/>
        </w:rPr>
        <w:t>:</w:t>
      </w:r>
    </w:p>
    <w:p w14:paraId="284463E5" w14:textId="77777777" w:rsidR="00220BDB" w:rsidRPr="006400B9" w:rsidRDefault="00220BDB" w:rsidP="006707B4">
      <w:pPr>
        <w:pStyle w:val="ListParagraph"/>
        <w:numPr>
          <w:ilvl w:val="0"/>
          <w:numId w:val="21"/>
        </w:numPr>
        <w:ind w:left="1276"/>
        <w:jc w:val="both"/>
        <w:rPr>
          <w:rFonts w:cs="Arial"/>
        </w:rPr>
      </w:pPr>
      <w:r w:rsidRPr="006400B9">
        <w:rPr>
          <w:rFonts w:cs="Arial"/>
          <w:b/>
          <w:bCs/>
        </w:rPr>
        <w:t>Barangay Office Computers</w:t>
      </w:r>
      <w:r w:rsidRPr="006400B9">
        <w:rPr>
          <w:rFonts w:cs="Arial"/>
        </w:rPr>
        <w:t>: Upgrading existing i5 processor of at least one computer with additional RAM (at least 8GB) and SSDs for faster performance.</w:t>
      </w:r>
    </w:p>
    <w:p w14:paraId="62B910F2" w14:textId="77777777" w:rsidR="00220BDB" w:rsidRPr="006400B9" w:rsidRDefault="00220BDB" w:rsidP="006707B4">
      <w:pPr>
        <w:pStyle w:val="ListParagraph"/>
        <w:numPr>
          <w:ilvl w:val="0"/>
          <w:numId w:val="21"/>
        </w:numPr>
        <w:ind w:left="1276"/>
        <w:jc w:val="both"/>
        <w:rPr>
          <w:rFonts w:cs="Arial"/>
        </w:rPr>
      </w:pPr>
      <w:r w:rsidRPr="006400B9">
        <w:rPr>
          <w:rFonts w:cs="Arial"/>
          <w:b/>
          <w:bCs/>
        </w:rPr>
        <w:t>Peripheral Devices</w:t>
      </w:r>
      <w:r w:rsidRPr="006400B9">
        <w:rPr>
          <w:rFonts w:cs="Arial"/>
        </w:rPr>
        <w:t>: Ensuring availability of necessary peripherals like printers (both inkjet and laser), scanners, and photocopy machines.</w:t>
      </w:r>
    </w:p>
    <w:p w14:paraId="70CBFC10" w14:textId="77777777" w:rsidR="00220BDB" w:rsidRPr="006400B9" w:rsidRDefault="00220BDB" w:rsidP="006707B4">
      <w:pPr>
        <w:pStyle w:val="ListParagraph"/>
        <w:numPr>
          <w:ilvl w:val="0"/>
          <w:numId w:val="20"/>
        </w:numPr>
        <w:ind w:left="567"/>
        <w:jc w:val="both"/>
        <w:rPr>
          <w:rFonts w:cs="Arial"/>
        </w:rPr>
      </w:pPr>
      <w:r w:rsidRPr="006400B9">
        <w:rPr>
          <w:rFonts w:cs="Arial"/>
          <w:b/>
          <w:bCs/>
        </w:rPr>
        <w:t>Network Equipment</w:t>
      </w:r>
      <w:r w:rsidRPr="006400B9">
        <w:rPr>
          <w:rFonts w:cs="Arial"/>
        </w:rPr>
        <w:t>:</w:t>
      </w:r>
    </w:p>
    <w:p w14:paraId="5C91DE15" w14:textId="77777777" w:rsidR="00220BDB" w:rsidRPr="006400B9" w:rsidRDefault="00220BDB" w:rsidP="006707B4">
      <w:pPr>
        <w:pStyle w:val="ListParagraph"/>
        <w:numPr>
          <w:ilvl w:val="0"/>
          <w:numId w:val="22"/>
        </w:numPr>
        <w:ind w:left="1276"/>
        <w:jc w:val="both"/>
        <w:rPr>
          <w:rFonts w:cs="Arial"/>
        </w:rPr>
      </w:pPr>
      <w:r w:rsidRPr="006400B9">
        <w:rPr>
          <w:rFonts w:cs="Arial"/>
          <w:b/>
          <w:bCs/>
        </w:rPr>
        <w:t>Router and Switches</w:t>
      </w:r>
      <w:r w:rsidRPr="006400B9">
        <w:rPr>
          <w:rFonts w:cs="Arial"/>
        </w:rPr>
        <w:t>: Enterprise-grade router and switches to manage and optimize network traffic.</w:t>
      </w:r>
    </w:p>
    <w:p w14:paraId="546129A2" w14:textId="36F0AB3B" w:rsidR="00220BDB" w:rsidRPr="006400B9" w:rsidRDefault="00220BDB" w:rsidP="00E05F4D">
      <w:pPr>
        <w:jc w:val="both"/>
        <w:rPr>
          <w:rFonts w:cs="Arial"/>
          <w:b/>
          <w:bCs/>
        </w:rPr>
      </w:pPr>
      <w:r w:rsidRPr="006400B9">
        <w:rPr>
          <w:rFonts w:cs="Arial"/>
          <w:b/>
          <w:bCs/>
        </w:rPr>
        <w:t>Software</w:t>
      </w:r>
    </w:p>
    <w:p w14:paraId="3D976F2C" w14:textId="77777777" w:rsidR="00220BDB" w:rsidRPr="006400B9" w:rsidRDefault="00220BDB" w:rsidP="006707B4">
      <w:pPr>
        <w:pStyle w:val="ListParagraph"/>
        <w:numPr>
          <w:ilvl w:val="0"/>
          <w:numId w:val="23"/>
        </w:numPr>
        <w:ind w:left="567"/>
        <w:jc w:val="both"/>
        <w:rPr>
          <w:rFonts w:cs="Arial"/>
        </w:rPr>
      </w:pPr>
      <w:r w:rsidRPr="006400B9">
        <w:rPr>
          <w:rFonts w:cs="Arial"/>
          <w:b/>
          <w:bCs/>
        </w:rPr>
        <w:t>Content Management System (CMS)</w:t>
      </w:r>
      <w:r w:rsidRPr="006400B9">
        <w:rPr>
          <w:rFonts w:cs="Arial"/>
        </w:rPr>
        <w:t>:</w:t>
      </w:r>
    </w:p>
    <w:p w14:paraId="4EE4186D" w14:textId="3A33F31F" w:rsidR="00220BDB" w:rsidRPr="006400B9" w:rsidRDefault="00220BDB" w:rsidP="006707B4">
      <w:pPr>
        <w:pStyle w:val="ListParagraph"/>
        <w:numPr>
          <w:ilvl w:val="0"/>
          <w:numId w:val="24"/>
        </w:numPr>
        <w:ind w:left="1276"/>
        <w:jc w:val="both"/>
        <w:rPr>
          <w:rFonts w:cs="Arial"/>
        </w:rPr>
      </w:pPr>
      <w:r w:rsidRPr="006400B9">
        <w:rPr>
          <w:rFonts w:cs="Arial"/>
        </w:rPr>
        <w:t>A robust CMS like WordPress or Drupal, allowing for easy content updates and management by barangay staff.</w:t>
      </w:r>
    </w:p>
    <w:p w14:paraId="1BA18476" w14:textId="7904860C" w:rsidR="00220BDB" w:rsidRPr="006400B9" w:rsidRDefault="00220BDB" w:rsidP="006707B4">
      <w:pPr>
        <w:pStyle w:val="ListParagraph"/>
        <w:numPr>
          <w:ilvl w:val="0"/>
          <w:numId w:val="23"/>
        </w:numPr>
        <w:ind w:left="567"/>
        <w:jc w:val="both"/>
        <w:rPr>
          <w:rFonts w:cs="Arial"/>
        </w:rPr>
      </w:pPr>
      <w:r w:rsidRPr="006400B9">
        <w:rPr>
          <w:rFonts w:cs="Arial"/>
          <w:b/>
          <w:bCs/>
        </w:rPr>
        <w:t>Database Management System (DBMS)</w:t>
      </w:r>
      <w:r w:rsidRPr="006400B9">
        <w:rPr>
          <w:rFonts w:cs="Arial"/>
        </w:rPr>
        <w:t>:</w:t>
      </w:r>
    </w:p>
    <w:p w14:paraId="1E635658" w14:textId="77777777" w:rsidR="00220BDB" w:rsidRPr="006400B9" w:rsidRDefault="00220BDB" w:rsidP="006707B4">
      <w:pPr>
        <w:pStyle w:val="ListParagraph"/>
        <w:numPr>
          <w:ilvl w:val="0"/>
          <w:numId w:val="24"/>
        </w:numPr>
        <w:ind w:left="1276"/>
        <w:jc w:val="both"/>
        <w:rPr>
          <w:rFonts w:cs="Arial"/>
        </w:rPr>
      </w:pPr>
      <w:r w:rsidRPr="006400B9">
        <w:rPr>
          <w:rFonts w:cs="Arial"/>
        </w:rPr>
        <w:t>A relational database, specifically, MySQL for storing resident data, document requests, and other transactional data securely.</w:t>
      </w:r>
    </w:p>
    <w:p w14:paraId="63F43FA4" w14:textId="77777777" w:rsidR="00220BDB" w:rsidRPr="006400B9" w:rsidRDefault="00220BDB" w:rsidP="006707B4">
      <w:pPr>
        <w:pStyle w:val="ListParagraph"/>
        <w:numPr>
          <w:ilvl w:val="0"/>
          <w:numId w:val="23"/>
        </w:numPr>
        <w:ind w:left="567"/>
        <w:jc w:val="both"/>
        <w:rPr>
          <w:rFonts w:cs="Arial"/>
        </w:rPr>
      </w:pPr>
      <w:r w:rsidRPr="006400B9">
        <w:rPr>
          <w:rFonts w:cs="Arial"/>
          <w:b/>
          <w:bCs/>
        </w:rPr>
        <w:t>Web Framework</w:t>
      </w:r>
      <w:r w:rsidRPr="006400B9">
        <w:rPr>
          <w:rFonts w:cs="Arial"/>
        </w:rPr>
        <w:t>:</w:t>
      </w:r>
    </w:p>
    <w:p w14:paraId="2C3A4FF8" w14:textId="77777777" w:rsidR="00220BDB" w:rsidRPr="006400B9" w:rsidRDefault="00220BDB" w:rsidP="006707B4">
      <w:pPr>
        <w:pStyle w:val="ListParagraph"/>
        <w:numPr>
          <w:ilvl w:val="0"/>
          <w:numId w:val="24"/>
        </w:numPr>
        <w:ind w:left="1276"/>
        <w:jc w:val="both"/>
        <w:rPr>
          <w:rFonts w:cs="Arial"/>
        </w:rPr>
      </w:pPr>
      <w:r w:rsidRPr="006400B9">
        <w:rPr>
          <w:rFonts w:cs="Arial"/>
        </w:rPr>
        <w:t>Use of modern web development frameworks, specifically, Laravel (PHP) to build a scalable and secure backend system.</w:t>
      </w:r>
    </w:p>
    <w:p w14:paraId="541AAB51" w14:textId="77777777" w:rsidR="00220BDB" w:rsidRPr="006400B9" w:rsidRDefault="00220BDB" w:rsidP="006707B4">
      <w:pPr>
        <w:pStyle w:val="ListParagraph"/>
        <w:numPr>
          <w:ilvl w:val="0"/>
          <w:numId w:val="23"/>
        </w:numPr>
        <w:ind w:left="567"/>
        <w:jc w:val="both"/>
        <w:rPr>
          <w:rFonts w:cs="Arial"/>
        </w:rPr>
      </w:pPr>
      <w:r w:rsidRPr="006400B9">
        <w:rPr>
          <w:rFonts w:cs="Arial"/>
          <w:b/>
          <w:bCs/>
        </w:rPr>
        <w:t>Front-end Technologies</w:t>
      </w:r>
      <w:r w:rsidRPr="006400B9">
        <w:rPr>
          <w:rFonts w:cs="Arial"/>
        </w:rPr>
        <w:t>:</w:t>
      </w:r>
    </w:p>
    <w:p w14:paraId="1E2B348B" w14:textId="77777777" w:rsidR="00220BDB" w:rsidRPr="006400B9" w:rsidRDefault="00220BDB" w:rsidP="006707B4">
      <w:pPr>
        <w:pStyle w:val="ListParagraph"/>
        <w:numPr>
          <w:ilvl w:val="0"/>
          <w:numId w:val="24"/>
        </w:numPr>
        <w:ind w:left="1276"/>
        <w:jc w:val="both"/>
        <w:rPr>
          <w:rFonts w:cs="Arial"/>
        </w:rPr>
      </w:pPr>
      <w:r w:rsidRPr="006400B9">
        <w:rPr>
          <w:rFonts w:cs="Arial"/>
        </w:rPr>
        <w:t>HTML5, CSS3, JavaScript, and frameworks like React or Angular for creating a responsive and user-friendly interface.</w:t>
      </w:r>
    </w:p>
    <w:p w14:paraId="7A8B8478" w14:textId="77777777" w:rsidR="00220BDB" w:rsidRPr="006400B9" w:rsidRDefault="00220BDB" w:rsidP="006707B4">
      <w:pPr>
        <w:pStyle w:val="ListParagraph"/>
        <w:numPr>
          <w:ilvl w:val="0"/>
          <w:numId w:val="23"/>
        </w:numPr>
        <w:ind w:left="567"/>
        <w:jc w:val="both"/>
        <w:rPr>
          <w:rFonts w:cs="Arial"/>
        </w:rPr>
      </w:pPr>
      <w:r w:rsidRPr="006400B9">
        <w:rPr>
          <w:rFonts w:cs="Arial"/>
          <w:b/>
          <w:bCs/>
        </w:rPr>
        <w:t>Security Software</w:t>
      </w:r>
      <w:r w:rsidRPr="006400B9">
        <w:rPr>
          <w:rFonts w:cs="Arial"/>
        </w:rPr>
        <w:t>:</w:t>
      </w:r>
    </w:p>
    <w:p w14:paraId="5565F6D7" w14:textId="77777777" w:rsidR="00220BDB" w:rsidRPr="006400B9" w:rsidRDefault="00220BDB" w:rsidP="006707B4">
      <w:pPr>
        <w:pStyle w:val="ListParagraph"/>
        <w:numPr>
          <w:ilvl w:val="0"/>
          <w:numId w:val="24"/>
        </w:numPr>
        <w:ind w:left="1276"/>
        <w:jc w:val="both"/>
        <w:rPr>
          <w:rFonts w:cs="Arial"/>
        </w:rPr>
      </w:pPr>
      <w:r w:rsidRPr="006400B9">
        <w:rPr>
          <w:rFonts w:cs="Arial"/>
        </w:rPr>
        <w:lastRenderedPageBreak/>
        <w:t>Implementation of security protocols including SSL/TLS for data encryption, firewalls, and regular security audits.</w:t>
      </w:r>
    </w:p>
    <w:p w14:paraId="43BB6AB3" w14:textId="77777777" w:rsidR="00220BDB" w:rsidRPr="006400B9" w:rsidRDefault="00220BDB" w:rsidP="006707B4">
      <w:pPr>
        <w:pStyle w:val="ListParagraph"/>
        <w:numPr>
          <w:ilvl w:val="0"/>
          <w:numId w:val="24"/>
        </w:numPr>
        <w:ind w:left="1276"/>
        <w:jc w:val="both"/>
        <w:rPr>
          <w:rFonts w:cs="Arial"/>
        </w:rPr>
      </w:pPr>
      <w:r w:rsidRPr="006400B9">
        <w:rPr>
          <w:rFonts w:cs="Arial"/>
        </w:rPr>
        <w:t>Antivirus and anti-malware software for client and server protection.</w:t>
      </w:r>
    </w:p>
    <w:p w14:paraId="07F931A4" w14:textId="77777777" w:rsidR="00220BDB" w:rsidRPr="006400B9" w:rsidRDefault="00220BDB" w:rsidP="006707B4">
      <w:pPr>
        <w:pStyle w:val="ListParagraph"/>
        <w:numPr>
          <w:ilvl w:val="0"/>
          <w:numId w:val="23"/>
        </w:numPr>
        <w:ind w:left="567"/>
        <w:jc w:val="both"/>
        <w:rPr>
          <w:rFonts w:cs="Arial"/>
        </w:rPr>
      </w:pPr>
      <w:r w:rsidRPr="006400B9">
        <w:rPr>
          <w:rFonts w:cs="Arial"/>
          <w:b/>
          <w:bCs/>
        </w:rPr>
        <w:t>Collaboration Tools</w:t>
      </w:r>
      <w:r w:rsidRPr="006400B9">
        <w:rPr>
          <w:rFonts w:cs="Arial"/>
        </w:rPr>
        <w:t>:</w:t>
      </w:r>
    </w:p>
    <w:p w14:paraId="4943A035" w14:textId="6FC4E281" w:rsidR="009359AD" w:rsidRPr="006400B9" w:rsidRDefault="00220BDB" w:rsidP="006707B4">
      <w:pPr>
        <w:pStyle w:val="ListParagraph"/>
        <w:numPr>
          <w:ilvl w:val="0"/>
          <w:numId w:val="25"/>
        </w:numPr>
        <w:ind w:left="1276"/>
        <w:jc w:val="both"/>
        <w:rPr>
          <w:rFonts w:cs="Arial"/>
        </w:rPr>
      </w:pPr>
      <w:r w:rsidRPr="006400B9">
        <w:rPr>
          <w:rFonts w:cs="Arial"/>
        </w:rPr>
        <w:t>Integration with tools like Slack or Microsoft Teams for internal communication among barangay staff.</w:t>
      </w:r>
    </w:p>
    <w:p w14:paraId="34008D48" w14:textId="77777777" w:rsidR="009359AD" w:rsidRPr="006400B9" w:rsidRDefault="009359AD" w:rsidP="00E05F4D">
      <w:pPr>
        <w:jc w:val="both"/>
        <w:rPr>
          <w:rFonts w:cs="Arial"/>
          <w:b/>
          <w:bCs/>
        </w:rPr>
      </w:pPr>
    </w:p>
    <w:p w14:paraId="2DAA2D97" w14:textId="64693AC5" w:rsidR="00220BDB" w:rsidRPr="006400B9" w:rsidRDefault="00220BDB" w:rsidP="00E05F4D">
      <w:pPr>
        <w:jc w:val="both"/>
        <w:rPr>
          <w:rFonts w:cs="Arial"/>
          <w:b/>
          <w:bCs/>
        </w:rPr>
      </w:pPr>
      <w:r w:rsidRPr="006400B9">
        <w:rPr>
          <w:rFonts w:cs="Arial"/>
          <w:b/>
          <w:bCs/>
        </w:rPr>
        <w:t>Network</w:t>
      </w:r>
    </w:p>
    <w:p w14:paraId="74A3C455" w14:textId="77777777" w:rsidR="00220BDB" w:rsidRPr="006400B9" w:rsidRDefault="00220BDB" w:rsidP="006707B4">
      <w:pPr>
        <w:pStyle w:val="ListParagraph"/>
        <w:numPr>
          <w:ilvl w:val="0"/>
          <w:numId w:val="26"/>
        </w:numPr>
        <w:ind w:left="567"/>
        <w:jc w:val="both"/>
        <w:rPr>
          <w:rFonts w:cs="Arial"/>
        </w:rPr>
      </w:pPr>
      <w:r w:rsidRPr="006400B9">
        <w:rPr>
          <w:rFonts w:cs="Arial"/>
          <w:b/>
          <w:bCs/>
        </w:rPr>
        <w:t>Internet Connectivity</w:t>
      </w:r>
      <w:r w:rsidRPr="006400B9">
        <w:rPr>
          <w:rFonts w:cs="Arial"/>
        </w:rPr>
        <w:t>:</w:t>
      </w:r>
    </w:p>
    <w:p w14:paraId="49AFDFD9" w14:textId="77777777" w:rsidR="00220BDB" w:rsidRPr="006400B9" w:rsidRDefault="00220BDB" w:rsidP="006707B4">
      <w:pPr>
        <w:pStyle w:val="ListParagraph"/>
        <w:numPr>
          <w:ilvl w:val="0"/>
          <w:numId w:val="25"/>
        </w:numPr>
        <w:ind w:left="1276"/>
        <w:jc w:val="both"/>
        <w:rPr>
          <w:rFonts w:cs="Arial"/>
        </w:rPr>
      </w:pPr>
      <w:r w:rsidRPr="006400B9">
        <w:rPr>
          <w:rFonts w:cs="Arial"/>
        </w:rPr>
        <w:t>High-speed broadband connection to support seamless access to the portal for both staff and residents.</w:t>
      </w:r>
    </w:p>
    <w:p w14:paraId="7B2B621E" w14:textId="77777777" w:rsidR="00220BDB" w:rsidRPr="006400B9" w:rsidRDefault="00220BDB" w:rsidP="006707B4">
      <w:pPr>
        <w:pStyle w:val="ListParagraph"/>
        <w:numPr>
          <w:ilvl w:val="0"/>
          <w:numId w:val="25"/>
        </w:numPr>
        <w:ind w:left="1276"/>
        <w:jc w:val="both"/>
        <w:rPr>
          <w:rFonts w:cs="Arial"/>
        </w:rPr>
      </w:pPr>
      <w:r w:rsidRPr="006400B9">
        <w:rPr>
          <w:rFonts w:cs="Arial"/>
        </w:rPr>
        <w:t>Redundant internet connections to ensure continuous availability.</w:t>
      </w:r>
    </w:p>
    <w:p w14:paraId="4A601461" w14:textId="77777777" w:rsidR="00220BDB" w:rsidRPr="006400B9" w:rsidRDefault="00220BDB" w:rsidP="006707B4">
      <w:pPr>
        <w:pStyle w:val="ListParagraph"/>
        <w:numPr>
          <w:ilvl w:val="0"/>
          <w:numId w:val="26"/>
        </w:numPr>
        <w:ind w:left="567"/>
        <w:jc w:val="both"/>
        <w:rPr>
          <w:rFonts w:cs="Arial"/>
        </w:rPr>
      </w:pPr>
      <w:r w:rsidRPr="006400B9">
        <w:rPr>
          <w:rFonts w:cs="Arial"/>
          <w:b/>
          <w:bCs/>
        </w:rPr>
        <w:t>Intranet</w:t>
      </w:r>
      <w:r w:rsidRPr="006400B9">
        <w:rPr>
          <w:rFonts w:cs="Arial"/>
        </w:rPr>
        <w:t>:</w:t>
      </w:r>
    </w:p>
    <w:p w14:paraId="62FAB443" w14:textId="77777777" w:rsidR="00220BDB" w:rsidRPr="006400B9" w:rsidRDefault="00220BDB" w:rsidP="006707B4">
      <w:pPr>
        <w:pStyle w:val="ListParagraph"/>
        <w:numPr>
          <w:ilvl w:val="0"/>
          <w:numId w:val="27"/>
        </w:numPr>
        <w:ind w:left="1276"/>
        <w:jc w:val="both"/>
        <w:rPr>
          <w:rFonts w:cs="Arial"/>
        </w:rPr>
      </w:pPr>
      <w:r w:rsidRPr="006400B9">
        <w:rPr>
          <w:rFonts w:cs="Arial"/>
        </w:rPr>
        <w:t>Establishing a secure intranet within the barangay office for internal communication and data sharing.</w:t>
      </w:r>
    </w:p>
    <w:p w14:paraId="46E2652D" w14:textId="77777777" w:rsidR="00220BDB" w:rsidRPr="006400B9" w:rsidRDefault="00220BDB" w:rsidP="006707B4">
      <w:pPr>
        <w:pStyle w:val="ListParagraph"/>
        <w:numPr>
          <w:ilvl w:val="0"/>
          <w:numId w:val="26"/>
        </w:numPr>
        <w:ind w:left="567"/>
        <w:jc w:val="both"/>
        <w:rPr>
          <w:rFonts w:cs="Arial"/>
        </w:rPr>
      </w:pPr>
      <w:r w:rsidRPr="006400B9">
        <w:rPr>
          <w:rFonts w:cs="Arial"/>
          <w:b/>
          <w:bCs/>
        </w:rPr>
        <w:t>Cloud Services</w:t>
      </w:r>
      <w:r w:rsidRPr="006400B9">
        <w:rPr>
          <w:rFonts w:cs="Arial"/>
        </w:rPr>
        <w:t>:</w:t>
      </w:r>
    </w:p>
    <w:p w14:paraId="60D13EDB" w14:textId="736E5047" w:rsidR="009359AD" w:rsidRPr="006400B9" w:rsidRDefault="00220BDB" w:rsidP="006707B4">
      <w:pPr>
        <w:pStyle w:val="ListParagraph"/>
        <w:numPr>
          <w:ilvl w:val="0"/>
          <w:numId w:val="27"/>
        </w:numPr>
        <w:ind w:left="1276"/>
        <w:jc w:val="both"/>
        <w:rPr>
          <w:rFonts w:cs="Arial"/>
        </w:rPr>
      </w:pPr>
      <w:r w:rsidRPr="006400B9">
        <w:rPr>
          <w:rFonts w:cs="Arial"/>
        </w:rPr>
        <w:t xml:space="preserve">Utilizing cloud services for data storage, backup, and scalability. Platforms like AWS, Google Cloud, or Microsoft Azure </w:t>
      </w:r>
      <w:r w:rsidR="00552CB0" w:rsidRPr="006400B9">
        <w:rPr>
          <w:rFonts w:cs="Arial"/>
        </w:rPr>
        <w:t>are</w:t>
      </w:r>
      <w:r w:rsidRPr="006400B9">
        <w:rPr>
          <w:rFonts w:cs="Arial"/>
        </w:rPr>
        <w:t xml:space="preserve"> considered</w:t>
      </w:r>
      <w:r w:rsidR="00552CB0" w:rsidRPr="006400B9">
        <w:rPr>
          <w:rFonts w:cs="Arial"/>
        </w:rPr>
        <w:t xml:space="preserve"> for the pro</w:t>
      </w:r>
      <w:r w:rsidR="007410E0" w:rsidRPr="006400B9">
        <w:rPr>
          <w:rFonts w:cs="Arial"/>
        </w:rPr>
        <w:t>ject</w:t>
      </w:r>
      <w:r w:rsidRPr="006400B9">
        <w:rPr>
          <w:rFonts w:cs="Arial"/>
        </w:rPr>
        <w:t>.</w:t>
      </w:r>
    </w:p>
    <w:p w14:paraId="688D2129" w14:textId="77777777" w:rsidR="004116D8" w:rsidRPr="006400B9" w:rsidRDefault="004116D8" w:rsidP="004116D8">
      <w:pPr>
        <w:jc w:val="both"/>
        <w:rPr>
          <w:rFonts w:cs="Arial"/>
          <w:b/>
          <w:bCs/>
        </w:rPr>
      </w:pPr>
      <w:r w:rsidRPr="006400B9">
        <w:rPr>
          <w:rFonts w:cs="Arial"/>
          <w:b/>
          <w:bCs/>
        </w:rPr>
        <w:t>Peopleware</w:t>
      </w:r>
    </w:p>
    <w:p w14:paraId="093E1C08" w14:textId="77777777" w:rsidR="004116D8" w:rsidRPr="006400B9" w:rsidRDefault="004116D8" w:rsidP="006707B4">
      <w:pPr>
        <w:numPr>
          <w:ilvl w:val="0"/>
          <w:numId w:val="28"/>
        </w:numPr>
        <w:jc w:val="both"/>
        <w:rPr>
          <w:rFonts w:cs="Arial"/>
        </w:rPr>
      </w:pPr>
      <w:r w:rsidRPr="006400B9">
        <w:rPr>
          <w:rFonts w:cs="Arial"/>
          <w:b/>
          <w:bCs/>
        </w:rPr>
        <w:t>Development Team</w:t>
      </w:r>
      <w:r w:rsidRPr="006400B9">
        <w:rPr>
          <w:rFonts w:cs="Arial"/>
        </w:rPr>
        <w:t>:</w:t>
      </w:r>
    </w:p>
    <w:p w14:paraId="2EC6153B" w14:textId="77777777" w:rsidR="004116D8" w:rsidRPr="006400B9" w:rsidRDefault="004116D8" w:rsidP="006707B4">
      <w:pPr>
        <w:numPr>
          <w:ilvl w:val="1"/>
          <w:numId w:val="28"/>
        </w:numPr>
        <w:tabs>
          <w:tab w:val="num" w:pos="1440"/>
        </w:tabs>
        <w:jc w:val="both"/>
        <w:rPr>
          <w:rFonts w:cs="Arial"/>
        </w:rPr>
      </w:pPr>
      <w:r w:rsidRPr="006400B9">
        <w:rPr>
          <w:rFonts w:cs="Arial"/>
          <w:b/>
          <w:bCs/>
        </w:rPr>
        <w:t>Project Manager</w:t>
      </w:r>
      <w:r w:rsidRPr="006400B9">
        <w:rPr>
          <w:rFonts w:cs="Arial"/>
        </w:rPr>
        <w:t>: Overseeing project development, timelines, and resource allocation.</w:t>
      </w:r>
    </w:p>
    <w:p w14:paraId="0029465D" w14:textId="3FF78775" w:rsidR="004116D8" w:rsidRPr="006400B9" w:rsidRDefault="004116D8" w:rsidP="006707B4">
      <w:pPr>
        <w:numPr>
          <w:ilvl w:val="1"/>
          <w:numId w:val="28"/>
        </w:numPr>
        <w:tabs>
          <w:tab w:val="num" w:pos="1440"/>
        </w:tabs>
        <w:jc w:val="both"/>
        <w:rPr>
          <w:rFonts w:cs="Arial"/>
        </w:rPr>
      </w:pPr>
      <w:r w:rsidRPr="006400B9">
        <w:rPr>
          <w:rFonts w:cs="Arial"/>
          <w:b/>
          <w:bCs/>
        </w:rPr>
        <w:t>Developer</w:t>
      </w:r>
      <w:r w:rsidR="00EC4F16" w:rsidRPr="006400B9">
        <w:rPr>
          <w:rFonts w:cs="Arial"/>
          <w:b/>
          <w:bCs/>
        </w:rPr>
        <w:t>(s)</w:t>
      </w:r>
      <w:r w:rsidRPr="006400B9">
        <w:rPr>
          <w:rFonts w:cs="Arial"/>
        </w:rPr>
        <w:t xml:space="preserve">: </w:t>
      </w:r>
      <w:r w:rsidR="00EC4F16" w:rsidRPr="006400B9">
        <w:rPr>
          <w:rFonts w:cs="Arial"/>
        </w:rPr>
        <w:t>D</w:t>
      </w:r>
      <w:r w:rsidRPr="006400B9">
        <w:rPr>
          <w:rFonts w:cs="Arial"/>
        </w:rPr>
        <w:t>evelopers proficient in chosen web frameworks and technologies.</w:t>
      </w:r>
    </w:p>
    <w:p w14:paraId="4A7D0DAA" w14:textId="65930470" w:rsidR="004116D8" w:rsidRPr="006400B9" w:rsidRDefault="004116D8" w:rsidP="006707B4">
      <w:pPr>
        <w:numPr>
          <w:ilvl w:val="1"/>
          <w:numId w:val="28"/>
        </w:numPr>
        <w:tabs>
          <w:tab w:val="num" w:pos="1440"/>
        </w:tabs>
        <w:jc w:val="both"/>
        <w:rPr>
          <w:rFonts w:cs="Arial"/>
        </w:rPr>
      </w:pPr>
      <w:r w:rsidRPr="006400B9">
        <w:rPr>
          <w:rFonts w:cs="Arial"/>
          <w:b/>
          <w:bCs/>
        </w:rPr>
        <w:t>Database Administrator</w:t>
      </w:r>
      <w:r w:rsidR="00EC4F16" w:rsidRPr="006400B9">
        <w:rPr>
          <w:rFonts w:cs="Arial"/>
          <w:b/>
          <w:bCs/>
        </w:rPr>
        <w:t>(s)</w:t>
      </w:r>
      <w:r w:rsidRPr="006400B9">
        <w:rPr>
          <w:rFonts w:cs="Arial"/>
        </w:rPr>
        <w:t>: Managing the database, ensuring data integrity, security, and backups.</w:t>
      </w:r>
    </w:p>
    <w:p w14:paraId="3A820F39" w14:textId="3E9E52E1" w:rsidR="004116D8" w:rsidRPr="006400B9" w:rsidRDefault="004116D8" w:rsidP="006707B4">
      <w:pPr>
        <w:numPr>
          <w:ilvl w:val="1"/>
          <w:numId w:val="28"/>
        </w:numPr>
        <w:tabs>
          <w:tab w:val="num" w:pos="1440"/>
        </w:tabs>
        <w:jc w:val="both"/>
        <w:rPr>
          <w:rFonts w:cs="Arial"/>
        </w:rPr>
      </w:pPr>
      <w:r w:rsidRPr="006400B9">
        <w:rPr>
          <w:rFonts w:cs="Arial"/>
          <w:b/>
          <w:bCs/>
        </w:rPr>
        <w:t>UI/UX Designer</w:t>
      </w:r>
      <w:r w:rsidR="00EC4F16" w:rsidRPr="006400B9">
        <w:rPr>
          <w:rFonts w:cs="Arial"/>
          <w:b/>
          <w:bCs/>
        </w:rPr>
        <w:t>(s)</w:t>
      </w:r>
      <w:r w:rsidRPr="006400B9">
        <w:rPr>
          <w:rFonts w:cs="Arial"/>
        </w:rPr>
        <w:t>: Designing intuitive and accessible interfaces for the portal.</w:t>
      </w:r>
    </w:p>
    <w:p w14:paraId="2A8EC51E" w14:textId="77777777" w:rsidR="004116D8" w:rsidRPr="006400B9" w:rsidRDefault="004116D8" w:rsidP="006707B4">
      <w:pPr>
        <w:numPr>
          <w:ilvl w:val="1"/>
          <w:numId w:val="28"/>
        </w:numPr>
        <w:tabs>
          <w:tab w:val="num" w:pos="1440"/>
        </w:tabs>
        <w:jc w:val="both"/>
        <w:rPr>
          <w:rFonts w:cs="Arial"/>
        </w:rPr>
      </w:pPr>
      <w:r w:rsidRPr="006400B9">
        <w:rPr>
          <w:rFonts w:cs="Arial"/>
          <w:b/>
          <w:bCs/>
        </w:rPr>
        <w:t>Quality Assurance</w:t>
      </w:r>
      <w:r w:rsidRPr="006400B9">
        <w:rPr>
          <w:rFonts w:cs="Arial"/>
        </w:rPr>
        <w:t>: Ensuring the system is bug-free and meets all requirements through rigorous testing.</w:t>
      </w:r>
    </w:p>
    <w:p w14:paraId="422CC758" w14:textId="77777777" w:rsidR="004116D8" w:rsidRPr="006400B9" w:rsidRDefault="004116D8" w:rsidP="006707B4">
      <w:pPr>
        <w:numPr>
          <w:ilvl w:val="0"/>
          <w:numId w:val="28"/>
        </w:numPr>
        <w:jc w:val="both"/>
        <w:rPr>
          <w:rFonts w:cs="Arial"/>
        </w:rPr>
      </w:pPr>
      <w:r w:rsidRPr="006400B9">
        <w:rPr>
          <w:rFonts w:cs="Arial"/>
          <w:b/>
          <w:bCs/>
        </w:rPr>
        <w:t>Barangay Staff</w:t>
      </w:r>
      <w:r w:rsidRPr="006400B9">
        <w:rPr>
          <w:rFonts w:cs="Arial"/>
        </w:rPr>
        <w:t>:</w:t>
      </w:r>
    </w:p>
    <w:p w14:paraId="4AE864B1" w14:textId="77777777" w:rsidR="004116D8" w:rsidRPr="006400B9" w:rsidRDefault="004116D8" w:rsidP="006707B4">
      <w:pPr>
        <w:numPr>
          <w:ilvl w:val="1"/>
          <w:numId w:val="28"/>
        </w:numPr>
        <w:tabs>
          <w:tab w:val="num" w:pos="1440"/>
        </w:tabs>
        <w:jc w:val="both"/>
        <w:rPr>
          <w:rFonts w:cs="Arial"/>
        </w:rPr>
      </w:pPr>
      <w:r w:rsidRPr="006400B9">
        <w:rPr>
          <w:rFonts w:cs="Arial"/>
          <w:b/>
          <w:bCs/>
        </w:rPr>
        <w:t>Administrators</w:t>
      </w:r>
      <w:r w:rsidRPr="006400B9">
        <w:rPr>
          <w:rFonts w:cs="Arial"/>
        </w:rPr>
        <w:t>: Handling content updates, document requests, and resident interactions through the portal.</w:t>
      </w:r>
    </w:p>
    <w:p w14:paraId="506BBF74" w14:textId="77777777" w:rsidR="004116D8" w:rsidRPr="006400B9" w:rsidRDefault="004116D8" w:rsidP="006707B4">
      <w:pPr>
        <w:numPr>
          <w:ilvl w:val="1"/>
          <w:numId w:val="28"/>
        </w:numPr>
        <w:tabs>
          <w:tab w:val="num" w:pos="1440"/>
        </w:tabs>
        <w:jc w:val="both"/>
        <w:rPr>
          <w:rFonts w:cs="Arial"/>
        </w:rPr>
      </w:pPr>
      <w:r w:rsidRPr="006400B9">
        <w:rPr>
          <w:rFonts w:cs="Arial"/>
          <w:b/>
          <w:bCs/>
        </w:rPr>
        <w:t>IT Support</w:t>
      </w:r>
      <w:r w:rsidRPr="006400B9">
        <w:rPr>
          <w:rFonts w:cs="Arial"/>
        </w:rPr>
        <w:t>: Providing technical assistance to both staff and residents, maintaining hardware and software systems.</w:t>
      </w:r>
    </w:p>
    <w:p w14:paraId="509CA739" w14:textId="77777777" w:rsidR="004116D8" w:rsidRPr="006400B9" w:rsidRDefault="004116D8" w:rsidP="006707B4">
      <w:pPr>
        <w:numPr>
          <w:ilvl w:val="0"/>
          <w:numId w:val="28"/>
        </w:numPr>
        <w:jc w:val="both"/>
        <w:rPr>
          <w:rFonts w:cs="Arial"/>
        </w:rPr>
      </w:pPr>
      <w:r w:rsidRPr="006400B9">
        <w:rPr>
          <w:rFonts w:cs="Arial"/>
          <w:b/>
          <w:bCs/>
        </w:rPr>
        <w:t>Training and Support</w:t>
      </w:r>
      <w:r w:rsidRPr="006400B9">
        <w:rPr>
          <w:rFonts w:cs="Arial"/>
        </w:rPr>
        <w:t>:</w:t>
      </w:r>
    </w:p>
    <w:p w14:paraId="24C806A2" w14:textId="77777777" w:rsidR="004116D8" w:rsidRPr="006400B9" w:rsidRDefault="004116D8" w:rsidP="006707B4">
      <w:pPr>
        <w:numPr>
          <w:ilvl w:val="1"/>
          <w:numId w:val="28"/>
        </w:numPr>
        <w:tabs>
          <w:tab w:val="num" w:pos="1440"/>
        </w:tabs>
        <w:jc w:val="both"/>
        <w:rPr>
          <w:rFonts w:cs="Arial"/>
        </w:rPr>
      </w:pPr>
      <w:r w:rsidRPr="006400B9">
        <w:rPr>
          <w:rFonts w:cs="Arial"/>
        </w:rPr>
        <w:t>Conducting training sessions for barangay staff and residents to familiarize them with the new system.</w:t>
      </w:r>
    </w:p>
    <w:p w14:paraId="40D4DCED" w14:textId="0AFFA59A" w:rsidR="009359AD" w:rsidRPr="006400B9" w:rsidRDefault="004116D8" w:rsidP="006707B4">
      <w:pPr>
        <w:numPr>
          <w:ilvl w:val="1"/>
          <w:numId w:val="28"/>
        </w:numPr>
        <w:jc w:val="both"/>
        <w:rPr>
          <w:rFonts w:cs="Arial"/>
        </w:rPr>
      </w:pPr>
      <w:r w:rsidRPr="006400B9">
        <w:rPr>
          <w:rFonts w:cs="Arial"/>
        </w:rPr>
        <w:t>Providing ongoing technical support and helpdesk services.</w:t>
      </w:r>
    </w:p>
    <w:p w14:paraId="00F2DA53" w14:textId="5BCD69F5" w:rsidR="00911137" w:rsidRPr="006400B9" w:rsidRDefault="00220BDB" w:rsidP="00EC4F16">
      <w:pPr>
        <w:jc w:val="both"/>
        <w:rPr>
          <w:rFonts w:cs="Arial"/>
        </w:rPr>
      </w:pPr>
      <w:r w:rsidRPr="006400B9">
        <w:rPr>
          <w:rFonts w:cs="Arial"/>
        </w:rPr>
        <w:lastRenderedPageBreak/>
        <w:t xml:space="preserve">By leveraging these technology specifications, the </w:t>
      </w:r>
      <w:r w:rsidR="004B6FC6" w:rsidRPr="006400B9">
        <w:rPr>
          <w:rFonts w:cs="Arial"/>
        </w:rPr>
        <w:t>802-Go</w:t>
      </w:r>
      <w:r w:rsidRPr="006400B9">
        <w:rPr>
          <w:rFonts w:cs="Arial"/>
        </w:rPr>
        <w:t xml:space="preserve"> project aims to create a robust, efficient, and user-friendly digital platform that will significantly enhance the governance and community engagement in Barangay </w:t>
      </w:r>
      <w:r w:rsidR="004B6FC6" w:rsidRPr="006400B9">
        <w:rPr>
          <w:rFonts w:cs="Arial"/>
        </w:rPr>
        <w:t>802</w:t>
      </w:r>
      <w:r w:rsidRPr="006400B9">
        <w:rPr>
          <w:rFonts w:cs="Arial"/>
        </w:rPr>
        <w:t>.</w:t>
      </w:r>
    </w:p>
    <w:p w14:paraId="4F304C5F" w14:textId="77777777" w:rsidR="000D5EE4" w:rsidRPr="006400B9" w:rsidRDefault="000D5EE4" w:rsidP="00EC4F16">
      <w:pPr>
        <w:jc w:val="both"/>
        <w:rPr>
          <w:rFonts w:cs="Arial"/>
        </w:rPr>
      </w:pPr>
    </w:p>
    <w:p w14:paraId="5EB716A5" w14:textId="1FE4E2C3" w:rsidR="00D108A5" w:rsidRPr="006400B9" w:rsidRDefault="00836FCF" w:rsidP="00F1105C">
      <w:pPr>
        <w:pStyle w:val="Heading2"/>
        <w:ind w:firstLine="720"/>
        <w:rPr>
          <w:rFonts w:cs="Arial"/>
        </w:rPr>
      </w:pPr>
      <w:bookmarkStart w:id="62" w:name="_Toc181174097"/>
      <w:r w:rsidRPr="006400B9">
        <w:rPr>
          <w:rFonts w:cs="Arial"/>
        </w:rPr>
        <w:t xml:space="preserve">4.5 </w:t>
      </w:r>
      <w:r w:rsidR="00907195" w:rsidRPr="006400B9">
        <w:rPr>
          <w:rFonts w:cs="Arial"/>
        </w:rPr>
        <w:tab/>
      </w:r>
      <w:r w:rsidR="00D108A5" w:rsidRPr="006400B9">
        <w:rPr>
          <w:rFonts w:cs="Arial"/>
        </w:rPr>
        <w:t>Feasibility</w:t>
      </w:r>
      <w:bookmarkEnd w:id="62"/>
    </w:p>
    <w:p w14:paraId="360D89DA" w14:textId="77777777" w:rsidR="0016146A" w:rsidRPr="006400B9" w:rsidRDefault="0016146A" w:rsidP="0016146A">
      <w:pPr>
        <w:jc w:val="both"/>
        <w:rPr>
          <w:rFonts w:cs="Arial"/>
        </w:rPr>
      </w:pPr>
      <w:bookmarkStart w:id="63" w:name="_1777363223"/>
      <w:bookmarkStart w:id="64" w:name="_1777363226"/>
      <w:bookmarkEnd w:id="63"/>
      <w:bookmarkEnd w:id="64"/>
    </w:p>
    <w:p w14:paraId="62B0F325" w14:textId="3F6F90A9" w:rsidR="0016146A" w:rsidRPr="006400B9" w:rsidRDefault="0016146A" w:rsidP="00E05F4D">
      <w:pPr>
        <w:jc w:val="both"/>
        <w:rPr>
          <w:rFonts w:cs="Arial"/>
          <w:b/>
          <w:bCs/>
        </w:rPr>
      </w:pPr>
      <w:r w:rsidRPr="006400B9">
        <w:rPr>
          <w:rFonts w:cs="Arial"/>
          <w:b/>
          <w:bCs/>
        </w:rPr>
        <w:t>Operational Feasibility</w:t>
      </w:r>
    </w:p>
    <w:p w14:paraId="626A935A" w14:textId="4E2413A3" w:rsidR="504C84A4" w:rsidRPr="006400B9" w:rsidRDefault="0016146A" w:rsidP="00E05F4D">
      <w:pPr>
        <w:jc w:val="both"/>
        <w:rPr>
          <w:rFonts w:cs="Arial"/>
        </w:rPr>
      </w:pPr>
      <w:r w:rsidRPr="006400B9">
        <w:rPr>
          <w:rFonts w:cs="Arial"/>
        </w:rPr>
        <w:t xml:space="preserve">The operational feasibility of the Barangay Portal project is promising, given its alignment with the immediate needs and capabilities of Barangay </w:t>
      </w:r>
      <w:r w:rsidR="001438EF" w:rsidRPr="006400B9">
        <w:rPr>
          <w:rFonts w:cs="Arial"/>
        </w:rPr>
        <w:t>802</w:t>
      </w:r>
      <w:r w:rsidRPr="006400B9">
        <w:rPr>
          <w:rFonts w:cs="Arial"/>
        </w:rPr>
        <w:t xml:space="preserve">. The existing basic yet functional use of technology within the barangay provides a solid foundation for the introduction of more advanced digital solutions. The current infrastructure, including </w:t>
      </w:r>
      <w:r w:rsidR="001438EF" w:rsidRPr="006400B9">
        <w:rPr>
          <w:rFonts w:cs="Arial"/>
        </w:rPr>
        <w:t xml:space="preserve">a </w:t>
      </w:r>
      <w:r w:rsidRPr="006400B9">
        <w:rPr>
          <w:rFonts w:cs="Arial"/>
        </w:rPr>
        <w:t xml:space="preserve">computer, internet connectivity, and peripheral devices like printers and copiers, supports the shift towards a centralized digital platform. Furthermore, the strong support from the Barangay Council and the Sangguniang Kabataan (SK) under the leadership of SK Chairman </w:t>
      </w:r>
      <w:r w:rsidR="001438EF" w:rsidRPr="006400B9">
        <w:rPr>
          <w:rFonts w:cs="Arial"/>
        </w:rPr>
        <w:t>Samantha Marie Eusebio</w:t>
      </w:r>
      <w:r w:rsidRPr="006400B9">
        <w:rPr>
          <w:rFonts w:cs="Arial"/>
        </w:rPr>
        <w:t xml:space="preserve"> indicates a high level of commitment to operational changes. The project's goals of enhancing service delivery, improving communication, and fostering community engagement are well within the scope of the barangay's operational capabilities, making the transition to the </w:t>
      </w:r>
      <w:r w:rsidR="001438EF" w:rsidRPr="006400B9">
        <w:rPr>
          <w:rFonts w:cs="Arial"/>
        </w:rPr>
        <w:t>802-Go</w:t>
      </w:r>
      <w:r w:rsidRPr="006400B9">
        <w:rPr>
          <w:rFonts w:cs="Arial"/>
        </w:rPr>
        <w:t xml:space="preserve"> platform manageable and practical.</w:t>
      </w:r>
    </w:p>
    <w:p w14:paraId="127A5C2C" w14:textId="77777777" w:rsidR="00E05F4D" w:rsidRPr="006400B9" w:rsidRDefault="00E05F4D" w:rsidP="00E05F4D">
      <w:pPr>
        <w:jc w:val="both"/>
        <w:rPr>
          <w:rFonts w:cs="Arial"/>
        </w:rPr>
      </w:pPr>
    </w:p>
    <w:p w14:paraId="37C9235B" w14:textId="77777777" w:rsidR="002B690C" w:rsidRPr="006400B9" w:rsidRDefault="002B690C" w:rsidP="00E05F4D">
      <w:pPr>
        <w:jc w:val="both"/>
        <w:rPr>
          <w:rFonts w:cs="Arial"/>
          <w:b/>
          <w:bCs/>
        </w:rPr>
      </w:pPr>
      <w:r w:rsidRPr="006400B9">
        <w:rPr>
          <w:rFonts w:cs="Arial"/>
          <w:b/>
          <w:bCs/>
        </w:rPr>
        <w:t>Economic Feasibility</w:t>
      </w:r>
    </w:p>
    <w:p w14:paraId="3A5E200B" w14:textId="77777777" w:rsidR="002B690C" w:rsidRPr="006400B9" w:rsidRDefault="002B690C" w:rsidP="00E05F4D">
      <w:pPr>
        <w:jc w:val="both"/>
        <w:rPr>
          <w:rFonts w:cs="Arial"/>
        </w:rPr>
      </w:pPr>
      <w:r w:rsidRPr="006400B9">
        <w:rPr>
          <w:rFonts w:cs="Arial"/>
        </w:rPr>
        <w:t>From an economic standpoint, the Barangay Portal project is feasible due to its potential to generate multiple revenue streams while optimizing costs. Initial funding will cover website development, software licensing, and training for barangay staff. The project anticipates generating revenue through document processing fees, partnerships with local businesses, advertisement opportunities, and transaction fees for online payments. These income sources are expected to offset initial investments and ongoing operational costs. Moreover, the reduction in manual processes and administrative burdens will lead to cost savings in the long run. By streamlining service delivery and improving efficiency, the barangay can allocate resources more effectively, ensuring the project's sustainability and financial viability.</w:t>
      </w:r>
    </w:p>
    <w:p w14:paraId="6F96B6FC" w14:textId="77777777" w:rsidR="504C84A4" w:rsidRPr="006400B9" w:rsidRDefault="504C84A4" w:rsidP="504C84A4">
      <w:pPr>
        <w:jc w:val="both"/>
        <w:rPr>
          <w:rFonts w:cs="Arial"/>
          <w:b/>
          <w:bCs/>
        </w:rPr>
      </w:pPr>
    </w:p>
    <w:p w14:paraId="5341BCB4" w14:textId="2BB5915F" w:rsidR="003D0FE7" w:rsidRPr="006400B9" w:rsidRDefault="003D0FE7" w:rsidP="00E05F4D">
      <w:pPr>
        <w:jc w:val="both"/>
        <w:rPr>
          <w:rFonts w:cs="Arial"/>
          <w:b/>
          <w:bCs/>
        </w:rPr>
      </w:pPr>
      <w:r w:rsidRPr="006400B9">
        <w:rPr>
          <w:rFonts w:cs="Arial"/>
          <w:b/>
          <w:bCs/>
        </w:rPr>
        <w:t>Technical Feasibility</w:t>
      </w:r>
    </w:p>
    <w:p w14:paraId="7B88C0FB" w14:textId="764ABD4F" w:rsidR="0016146A" w:rsidRPr="006400B9" w:rsidRDefault="00F463A8" w:rsidP="00E05F4D">
      <w:pPr>
        <w:jc w:val="both"/>
        <w:rPr>
          <w:rFonts w:cs="Arial"/>
        </w:rPr>
      </w:pPr>
      <w:r w:rsidRPr="006400B9">
        <w:rPr>
          <w:rFonts w:cs="Arial"/>
        </w:rPr>
        <w:t xml:space="preserve">The technical feasibility of the Barangay Portal project is robust, supported by the existing technological infrastructure in Barangay </w:t>
      </w:r>
      <w:r w:rsidR="007319E3" w:rsidRPr="006400B9">
        <w:rPr>
          <w:rFonts w:cs="Arial"/>
        </w:rPr>
        <w:t>802</w:t>
      </w:r>
      <w:r w:rsidRPr="006400B9">
        <w:rPr>
          <w:rFonts w:cs="Arial"/>
        </w:rPr>
        <w:t xml:space="preserve">. The barangay is equipped with </w:t>
      </w:r>
      <w:r w:rsidR="007319E3" w:rsidRPr="006400B9">
        <w:rPr>
          <w:rFonts w:cs="Arial"/>
        </w:rPr>
        <w:t>a computer</w:t>
      </w:r>
      <w:r w:rsidRPr="006400B9">
        <w:rPr>
          <w:rFonts w:cs="Arial"/>
        </w:rPr>
        <w:t xml:space="preserve"> featuring processors of i5 or higher, a reliable internet connection, and essential peripheral devices. The transition from manual data management to a digital system is feasible given this infrastructure. Additionally, the team plans to implement a cloud-based database for real-time updates and data management, ensuring security and accessibility. The use of established software for data entry, document creation, and communication will be enhanced by integrating these tools into a centralized, user-friendly platform.</w:t>
      </w:r>
    </w:p>
    <w:p w14:paraId="0397CC18" w14:textId="085B88B6" w:rsidR="504C84A4" w:rsidRPr="006400B9" w:rsidRDefault="504C84A4" w:rsidP="504C84A4">
      <w:pPr>
        <w:jc w:val="both"/>
        <w:rPr>
          <w:rFonts w:cs="Arial"/>
          <w:b/>
          <w:bCs/>
        </w:rPr>
      </w:pPr>
    </w:p>
    <w:p w14:paraId="00748E25" w14:textId="77777777" w:rsidR="0009321E" w:rsidRPr="006400B9" w:rsidRDefault="0009321E" w:rsidP="00E05F4D">
      <w:pPr>
        <w:jc w:val="both"/>
        <w:rPr>
          <w:rFonts w:cs="Arial"/>
          <w:b/>
          <w:bCs/>
        </w:rPr>
      </w:pPr>
      <w:r w:rsidRPr="006400B9">
        <w:rPr>
          <w:rFonts w:cs="Arial"/>
          <w:b/>
          <w:bCs/>
        </w:rPr>
        <w:lastRenderedPageBreak/>
        <w:t>Schedule Feasibility</w:t>
      </w:r>
    </w:p>
    <w:p w14:paraId="6904E44C" w14:textId="76494094" w:rsidR="17C685EC" w:rsidRPr="006400B9" w:rsidRDefault="0009321E" w:rsidP="000D5EE4">
      <w:pPr>
        <w:jc w:val="both"/>
        <w:rPr>
          <w:rFonts w:cs="Arial"/>
        </w:rPr>
      </w:pPr>
      <w:r w:rsidRPr="006400B9">
        <w:rPr>
          <w:rFonts w:cs="Arial"/>
        </w:rPr>
        <w:t xml:space="preserve">The development and implementation of the Barangay Portal project are scheduled to align with the academic calendar of Asia Pacific College, spanning </w:t>
      </w:r>
      <w:r w:rsidR="07022B97" w:rsidRPr="006400B9">
        <w:rPr>
          <w:rFonts w:cs="Arial"/>
        </w:rPr>
        <w:t>three</w:t>
      </w:r>
      <w:r w:rsidRPr="006400B9">
        <w:rPr>
          <w:rFonts w:cs="Arial"/>
        </w:rPr>
        <w:t xml:space="preserve"> terms in the Project-Based Learning (PBL) courses. This timeline ensures that the project receives continuous attention and resources, allowing for thorough development, testing, and refinement. The phased approach will include initial planning and design, followed by development, implementation, and evaluation phases. Regular assessments and feedback loops will ensure that the project stays on track and meets its milestones. This structured schedule supports the feasibility of delivering a functional and effective digital platform within the allotted time frame.</w:t>
      </w:r>
    </w:p>
    <w:p w14:paraId="61C13385" w14:textId="77777777" w:rsidR="000D5EE4" w:rsidRPr="006400B9" w:rsidRDefault="000D5EE4" w:rsidP="000D5EE4">
      <w:pPr>
        <w:jc w:val="both"/>
        <w:rPr>
          <w:rFonts w:cs="Arial"/>
        </w:rPr>
      </w:pPr>
    </w:p>
    <w:p w14:paraId="285AA9EA" w14:textId="77777777" w:rsidR="009A7E49" w:rsidRPr="006400B9" w:rsidRDefault="009A7E49" w:rsidP="000D5EE4">
      <w:pPr>
        <w:jc w:val="both"/>
        <w:rPr>
          <w:rFonts w:cs="Arial"/>
        </w:rPr>
      </w:pPr>
    </w:p>
    <w:p w14:paraId="4B484065" w14:textId="77777777" w:rsidR="009A7E49" w:rsidRPr="006400B9" w:rsidRDefault="009A7E49" w:rsidP="000D5EE4">
      <w:pPr>
        <w:jc w:val="both"/>
        <w:rPr>
          <w:rFonts w:cs="Arial"/>
        </w:rPr>
      </w:pPr>
    </w:p>
    <w:p w14:paraId="614C492C" w14:textId="77777777" w:rsidR="009A7E49" w:rsidRPr="006400B9" w:rsidRDefault="009A7E49" w:rsidP="000D5EE4">
      <w:pPr>
        <w:jc w:val="both"/>
        <w:rPr>
          <w:rFonts w:cs="Arial"/>
        </w:rPr>
      </w:pPr>
    </w:p>
    <w:p w14:paraId="7235B276" w14:textId="77777777" w:rsidR="009A7E49" w:rsidRPr="006400B9" w:rsidRDefault="009A7E49" w:rsidP="000D5EE4">
      <w:pPr>
        <w:jc w:val="both"/>
        <w:rPr>
          <w:rFonts w:cs="Arial"/>
        </w:rPr>
      </w:pPr>
    </w:p>
    <w:p w14:paraId="2BE342D8" w14:textId="77777777" w:rsidR="009A7E49" w:rsidRPr="006400B9" w:rsidRDefault="009A7E49" w:rsidP="000D5EE4">
      <w:pPr>
        <w:jc w:val="both"/>
        <w:rPr>
          <w:rFonts w:cs="Arial"/>
        </w:rPr>
      </w:pPr>
    </w:p>
    <w:p w14:paraId="33345D50" w14:textId="77777777" w:rsidR="009A7E49" w:rsidRPr="006400B9" w:rsidRDefault="009A7E49" w:rsidP="000D5EE4">
      <w:pPr>
        <w:jc w:val="both"/>
        <w:rPr>
          <w:rFonts w:cs="Arial"/>
        </w:rPr>
      </w:pPr>
    </w:p>
    <w:p w14:paraId="4E10F7DC" w14:textId="77777777" w:rsidR="009A7E49" w:rsidRPr="006400B9" w:rsidRDefault="009A7E49" w:rsidP="000D5EE4">
      <w:pPr>
        <w:jc w:val="both"/>
        <w:rPr>
          <w:rFonts w:cs="Arial"/>
        </w:rPr>
      </w:pPr>
    </w:p>
    <w:p w14:paraId="20435F12" w14:textId="77777777" w:rsidR="009A7E49" w:rsidRPr="006400B9" w:rsidRDefault="009A7E49" w:rsidP="000D5EE4">
      <w:pPr>
        <w:jc w:val="both"/>
        <w:rPr>
          <w:rFonts w:cs="Arial"/>
        </w:rPr>
      </w:pPr>
    </w:p>
    <w:p w14:paraId="7BBABAC3" w14:textId="77777777" w:rsidR="009A7E49" w:rsidRPr="006400B9" w:rsidRDefault="009A7E49" w:rsidP="000D5EE4">
      <w:pPr>
        <w:jc w:val="both"/>
        <w:rPr>
          <w:rFonts w:cs="Arial"/>
        </w:rPr>
      </w:pPr>
    </w:p>
    <w:p w14:paraId="2F0496A1" w14:textId="77777777" w:rsidR="009A7E49" w:rsidRPr="006400B9" w:rsidRDefault="009A7E49" w:rsidP="000D5EE4">
      <w:pPr>
        <w:jc w:val="both"/>
        <w:rPr>
          <w:rFonts w:cs="Arial"/>
        </w:rPr>
      </w:pPr>
    </w:p>
    <w:p w14:paraId="5111B481" w14:textId="77777777" w:rsidR="009A7E49" w:rsidRPr="006400B9" w:rsidRDefault="009A7E49" w:rsidP="000D5EE4">
      <w:pPr>
        <w:jc w:val="both"/>
        <w:rPr>
          <w:rFonts w:cs="Arial"/>
        </w:rPr>
      </w:pPr>
    </w:p>
    <w:p w14:paraId="0805D5A5" w14:textId="77777777" w:rsidR="009A7E49" w:rsidRPr="006400B9" w:rsidRDefault="009A7E49" w:rsidP="000D5EE4">
      <w:pPr>
        <w:jc w:val="both"/>
        <w:rPr>
          <w:rFonts w:cs="Arial"/>
        </w:rPr>
      </w:pPr>
    </w:p>
    <w:p w14:paraId="1BA90683" w14:textId="77777777" w:rsidR="009A7E49" w:rsidRPr="006400B9" w:rsidRDefault="009A7E49" w:rsidP="000D5EE4">
      <w:pPr>
        <w:jc w:val="both"/>
        <w:rPr>
          <w:rFonts w:cs="Arial"/>
        </w:rPr>
      </w:pPr>
    </w:p>
    <w:p w14:paraId="588A179B" w14:textId="77777777" w:rsidR="009A7E49" w:rsidRPr="006400B9" w:rsidRDefault="009A7E49" w:rsidP="000D5EE4">
      <w:pPr>
        <w:jc w:val="both"/>
        <w:rPr>
          <w:rFonts w:cs="Arial"/>
        </w:rPr>
      </w:pPr>
    </w:p>
    <w:p w14:paraId="278867EA" w14:textId="77777777" w:rsidR="009A7E49" w:rsidRPr="006400B9" w:rsidRDefault="009A7E49" w:rsidP="000D5EE4">
      <w:pPr>
        <w:jc w:val="both"/>
        <w:rPr>
          <w:rFonts w:cs="Arial"/>
        </w:rPr>
      </w:pPr>
    </w:p>
    <w:p w14:paraId="51810FDA" w14:textId="77777777" w:rsidR="009A7E49" w:rsidRPr="006400B9" w:rsidRDefault="009A7E49" w:rsidP="000D5EE4">
      <w:pPr>
        <w:jc w:val="both"/>
        <w:rPr>
          <w:rFonts w:cs="Arial"/>
        </w:rPr>
      </w:pPr>
    </w:p>
    <w:p w14:paraId="68A25DD4" w14:textId="77777777" w:rsidR="009A7E49" w:rsidRPr="006400B9" w:rsidRDefault="009A7E49" w:rsidP="000D5EE4">
      <w:pPr>
        <w:jc w:val="both"/>
        <w:rPr>
          <w:rFonts w:cs="Arial"/>
        </w:rPr>
      </w:pPr>
    </w:p>
    <w:p w14:paraId="6F2B730D" w14:textId="77777777" w:rsidR="009A7E49" w:rsidRPr="006400B9" w:rsidRDefault="009A7E49" w:rsidP="000D5EE4">
      <w:pPr>
        <w:jc w:val="both"/>
        <w:rPr>
          <w:rFonts w:cs="Arial"/>
        </w:rPr>
      </w:pPr>
    </w:p>
    <w:p w14:paraId="3B91B712" w14:textId="77777777" w:rsidR="009A7E49" w:rsidRPr="006400B9" w:rsidRDefault="009A7E49" w:rsidP="000D5EE4">
      <w:pPr>
        <w:jc w:val="both"/>
        <w:rPr>
          <w:rFonts w:cs="Arial"/>
        </w:rPr>
      </w:pPr>
    </w:p>
    <w:p w14:paraId="7D3ECD4F" w14:textId="77777777" w:rsidR="009A7E49" w:rsidRPr="006400B9" w:rsidRDefault="009A7E49" w:rsidP="000D5EE4">
      <w:pPr>
        <w:jc w:val="both"/>
        <w:rPr>
          <w:rFonts w:cs="Arial"/>
        </w:rPr>
      </w:pPr>
    </w:p>
    <w:p w14:paraId="6702A470" w14:textId="77777777" w:rsidR="00AE3FFB" w:rsidRPr="006400B9" w:rsidRDefault="00AE3FFB" w:rsidP="00AE3FFB">
      <w:pPr>
        <w:pStyle w:val="Heading1"/>
        <w:rPr>
          <w:rFonts w:cs="Arial"/>
        </w:rPr>
      </w:pPr>
    </w:p>
    <w:p w14:paraId="4AA90590" w14:textId="77777777" w:rsidR="00C62E0E" w:rsidRPr="006400B9" w:rsidRDefault="00C62E0E" w:rsidP="00C62E0E">
      <w:pPr>
        <w:rPr>
          <w:rFonts w:cs="Arial"/>
        </w:rPr>
      </w:pPr>
    </w:p>
    <w:p w14:paraId="77F9B58B" w14:textId="45DD6DAB" w:rsidR="00E81D2A" w:rsidRPr="006400B9" w:rsidRDefault="00AE3FFB" w:rsidP="00AE3FFB">
      <w:pPr>
        <w:pStyle w:val="Heading1"/>
        <w:rPr>
          <w:rFonts w:cs="Arial"/>
        </w:rPr>
      </w:pPr>
      <w:bookmarkStart w:id="65" w:name="_Toc181174098"/>
      <w:r w:rsidRPr="006400B9">
        <w:rPr>
          <w:rFonts w:cs="Arial"/>
        </w:rPr>
        <w:lastRenderedPageBreak/>
        <w:t>V. Requirement Analysis</w:t>
      </w:r>
      <w:bookmarkEnd w:id="65"/>
    </w:p>
    <w:p w14:paraId="55417B5E" w14:textId="77777777" w:rsidR="00AE3FFB" w:rsidRPr="006400B9" w:rsidRDefault="00AE3FFB" w:rsidP="00AE3FFB">
      <w:pPr>
        <w:rPr>
          <w:rFonts w:cs="Arial"/>
        </w:rPr>
      </w:pPr>
    </w:p>
    <w:p w14:paraId="003B26C2" w14:textId="62D24DE0" w:rsidR="00AE3FFB" w:rsidRDefault="00AE3FFB" w:rsidP="006D29D6">
      <w:pPr>
        <w:pStyle w:val="Heading2"/>
        <w:ind w:firstLine="720"/>
        <w:rPr>
          <w:rFonts w:cs="Arial"/>
        </w:rPr>
      </w:pPr>
      <w:bookmarkStart w:id="66" w:name="_Toc181174099"/>
      <w:r w:rsidRPr="006400B9">
        <w:rPr>
          <w:rFonts w:cs="Arial"/>
        </w:rPr>
        <w:t>5.1 Product Backlog and User Stories</w:t>
      </w:r>
      <w:bookmarkEnd w:id="66"/>
    </w:p>
    <w:p w14:paraId="0DAFF6F6" w14:textId="77777777" w:rsidR="006D29D6" w:rsidRPr="006D29D6" w:rsidRDefault="006D29D6" w:rsidP="006D29D6"/>
    <w:p w14:paraId="72EECB5E" w14:textId="751065F6" w:rsidR="00671238" w:rsidRPr="006400B9" w:rsidRDefault="00E81D2A" w:rsidP="000D5EE4">
      <w:pPr>
        <w:jc w:val="both"/>
        <w:rPr>
          <w:rFonts w:cs="Arial"/>
        </w:rPr>
      </w:pPr>
      <w:r w:rsidRPr="006400B9">
        <w:rPr>
          <w:rFonts w:cs="Arial"/>
        </w:rPr>
        <w:t xml:space="preserve">This product backlog includes user stories for different roles (Administrator, Member, Visitor) to ensure a comprehensive and user-focused approach to the development of the </w:t>
      </w:r>
      <w:r w:rsidR="004B6FC6" w:rsidRPr="006400B9">
        <w:rPr>
          <w:rFonts w:cs="Arial"/>
        </w:rPr>
        <w:t>802-Go</w:t>
      </w:r>
      <w:r w:rsidRPr="006400B9">
        <w:rPr>
          <w:rFonts w:cs="Arial"/>
        </w:rPr>
        <w:t xml:space="preserve"> digital portal. The priorities (Must, Should, Could) help in focusing on the most critical features first.</w:t>
      </w:r>
    </w:p>
    <w:p w14:paraId="1138454B" w14:textId="77777777" w:rsidR="000D5EE4" w:rsidRPr="006400B9" w:rsidRDefault="000D5EE4" w:rsidP="000D5EE4">
      <w:pPr>
        <w:jc w:val="both"/>
        <w:rPr>
          <w:rFonts w:cs="Arial"/>
        </w:rPr>
      </w:pPr>
    </w:p>
    <w:p w14:paraId="273DC96E" w14:textId="7ED1E83F" w:rsidR="00671238" w:rsidRPr="006400B9" w:rsidRDefault="00671238" w:rsidP="00671238">
      <w:pPr>
        <w:pStyle w:val="Caption"/>
        <w:keepNext/>
        <w:rPr>
          <w:rFonts w:cs="Arial"/>
          <w:sz w:val="20"/>
          <w:szCs w:val="20"/>
        </w:rPr>
      </w:pPr>
      <w:bookmarkStart w:id="67" w:name="_Toc169253455"/>
      <w:bookmarkStart w:id="68" w:name="_Toc170391721"/>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III</w:t>
      </w:r>
      <w:r w:rsidRPr="006400B9">
        <w:rPr>
          <w:rFonts w:cs="Arial"/>
          <w:sz w:val="20"/>
          <w:szCs w:val="20"/>
        </w:rPr>
        <w:fldChar w:fldCharType="end"/>
      </w:r>
      <w:r w:rsidRPr="006400B9">
        <w:rPr>
          <w:rFonts w:cs="Arial"/>
          <w:sz w:val="20"/>
          <w:szCs w:val="20"/>
        </w:rPr>
        <w:t>. Product Backlog and User Stories</w:t>
      </w:r>
      <w:bookmarkEnd w:id="67"/>
      <w:bookmarkEnd w:id="68"/>
    </w:p>
    <w:tbl>
      <w:tblPr>
        <w:tblStyle w:val="TableGrid"/>
        <w:tblW w:w="9360" w:type="dxa"/>
        <w:tblBorders>
          <w:left w:val="none" w:sz="0" w:space="0" w:color="auto"/>
          <w:right w:val="none" w:sz="0" w:space="0" w:color="auto"/>
          <w:insideV w:val="none" w:sz="0" w:space="0" w:color="auto"/>
        </w:tblBorders>
        <w:tblLayout w:type="fixed"/>
        <w:tblLook w:val="06A0" w:firstRow="1" w:lastRow="0" w:firstColumn="1" w:lastColumn="0" w:noHBand="1" w:noVBand="1"/>
      </w:tblPr>
      <w:tblGrid>
        <w:gridCol w:w="570"/>
        <w:gridCol w:w="1635"/>
        <w:gridCol w:w="2505"/>
        <w:gridCol w:w="3525"/>
        <w:gridCol w:w="1125"/>
      </w:tblGrid>
      <w:tr w:rsidR="2BF7E994" w14:paraId="25F62508" w14:textId="77777777" w:rsidTr="000D5EE4">
        <w:trPr>
          <w:trHeight w:val="348"/>
        </w:trPr>
        <w:tc>
          <w:tcPr>
            <w:tcW w:w="570" w:type="dxa"/>
            <w:tcBorders>
              <w:top w:val="single" w:sz="12" w:space="0" w:color="auto"/>
              <w:bottom w:val="single" w:sz="12" w:space="0" w:color="000000" w:themeColor="text1"/>
            </w:tcBorders>
          </w:tcPr>
          <w:p w14:paraId="43B81F5B" w14:textId="6C34B880" w:rsidR="2BF7E994" w:rsidRPr="006400B9" w:rsidRDefault="18AA1CDF" w:rsidP="2BF7E994">
            <w:pPr>
              <w:jc w:val="center"/>
              <w:rPr>
                <w:rFonts w:cs="Arial"/>
                <w:b/>
              </w:rPr>
            </w:pPr>
            <w:r w:rsidRPr="006400B9">
              <w:rPr>
                <w:rFonts w:cs="Arial"/>
                <w:b/>
              </w:rPr>
              <w:t>ID</w:t>
            </w:r>
          </w:p>
        </w:tc>
        <w:tc>
          <w:tcPr>
            <w:tcW w:w="1635" w:type="dxa"/>
            <w:tcBorders>
              <w:top w:val="single" w:sz="12" w:space="0" w:color="auto"/>
              <w:bottom w:val="single" w:sz="12" w:space="0" w:color="000000" w:themeColor="text1"/>
            </w:tcBorders>
          </w:tcPr>
          <w:p w14:paraId="6FA84DDC" w14:textId="2406D557" w:rsidR="18AA1CDF" w:rsidRPr="006400B9" w:rsidRDefault="18AA1CDF" w:rsidP="2BF7E994">
            <w:pPr>
              <w:jc w:val="center"/>
              <w:rPr>
                <w:rFonts w:cs="Arial"/>
                <w:b/>
              </w:rPr>
            </w:pPr>
            <w:r w:rsidRPr="006400B9">
              <w:rPr>
                <w:rFonts w:cs="Arial"/>
                <w:b/>
              </w:rPr>
              <w:t>As a/an...</w:t>
            </w:r>
          </w:p>
        </w:tc>
        <w:tc>
          <w:tcPr>
            <w:tcW w:w="2505" w:type="dxa"/>
            <w:tcBorders>
              <w:top w:val="single" w:sz="12" w:space="0" w:color="auto"/>
              <w:bottom w:val="single" w:sz="12" w:space="0" w:color="000000" w:themeColor="text1"/>
            </w:tcBorders>
          </w:tcPr>
          <w:p w14:paraId="68398AE2" w14:textId="66421534" w:rsidR="18AA1CDF" w:rsidRPr="006400B9" w:rsidRDefault="18AA1CDF" w:rsidP="2BF7E994">
            <w:pPr>
              <w:jc w:val="center"/>
              <w:rPr>
                <w:rFonts w:cs="Arial"/>
                <w:b/>
              </w:rPr>
            </w:pPr>
            <w:r w:rsidRPr="006400B9">
              <w:rPr>
                <w:rFonts w:cs="Arial"/>
                <w:b/>
              </w:rPr>
              <w:t>I want to be able to...</w:t>
            </w:r>
          </w:p>
        </w:tc>
        <w:tc>
          <w:tcPr>
            <w:tcW w:w="3525" w:type="dxa"/>
            <w:tcBorders>
              <w:top w:val="single" w:sz="12" w:space="0" w:color="000000" w:themeColor="text1"/>
              <w:bottom w:val="single" w:sz="12" w:space="0" w:color="000000" w:themeColor="text1"/>
            </w:tcBorders>
          </w:tcPr>
          <w:p w14:paraId="30F1BC09" w14:textId="4E565272" w:rsidR="18AA1CDF" w:rsidRPr="006400B9" w:rsidRDefault="18AA1CDF" w:rsidP="2BF7E994">
            <w:pPr>
              <w:jc w:val="center"/>
              <w:rPr>
                <w:rFonts w:cs="Arial"/>
                <w:b/>
              </w:rPr>
            </w:pPr>
            <w:r w:rsidRPr="006400B9">
              <w:rPr>
                <w:rFonts w:cs="Arial"/>
                <w:b/>
              </w:rPr>
              <w:t>So that....</w:t>
            </w:r>
          </w:p>
        </w:tc>
        <w:tc>
          <w:tcPr>
            <w:tcW w:w="1125" w:type="dxa"/>
            <w:tcBorders>
              <w:top w:val="single" w:sz="12" w:space="0" w:color="000000" w:themeColor="text1"/>
              <w:bottom w:val="single" w:sz="12" w:space="0" w:color="000000" w:themeColor="text1"/>
            </w:tcBorders>
          </w:tcPr>
          <w:p w14:paraId="42B2E7FE" w14:textId="4A42E5E9" w:rsidR="18AA1CDF" w:rsidRPr="006400B9" w:rsidRDefault="18AA1CDF" w:rsidP="2BF7E994">
            <w:pPr>
              <w:jc w:val="center"/>
              <w:rPr>
                <w:rFonts w:cs="Arial"/>
                <w:b/>
              </w:rPr>
            </w:pPr>
            <w:r w:rsidRPr="006400B9">
              <w:rPr>
                <w:rFonts w:cs="Arial"/>
                <w:b/>
              </w:rPr>
              <w:t>Priority</w:t>
            </w:r>
          </w:p>
        </w:tc>
      </w:tr>
      <w:tr w:rsidR="2BF7E994" w14:paraId="4B37AFB2" w14:textId="77777777" w:rsidTr="1B1E5921">
        <w:trPr>
          <w:trHeight w:val="720"/>
        </w:trPr>
        <w:tc>
          <w:tcPr>
            <w:tcW w:w="570" w:type="dxa"/>
            <w:tcBorders>
              <w:top w:val="single" w:sz="12" w:space="0" w:color="000000" w:themeColor="text1"/>
            </w:tcBorders>
            <w:vAlign w:val="center"/>
          </w:tcPr>
          <w:p w14:paraId="460FA73E" w14:textId="38D09DFF" w:rsidR="18AA1CDF" w:rsidRPr="006400B9" w:rsidRDefault="18AA1CDF" w:rsidP="2BF7E994">
            <w:pPr>
              <w:jc w:val="center"/>
              <w:rPr>
                <w:rFonts w:cs="Arial"/>
                <w:b/>
              </w:rPr>
            </w:pPr>
            <w:r w:rsidRPr="006400B9">
              <w:rPr>
                <w:rFonts w:cs="Arial"/>
                <w:b/>
              </w:rPr>
              <w:t>1</w:t>
            </w:r>
          </w:p>
        </w:tc>
        <w:tc>
          <w:tcPr>
            <w:tcW w:w="1635" w:type="dxa"/>
            <w:tcBorders>
              <w:top w:val="single" w:sz="12" w:space="0" w:color="000000" w:themeColor="text1"/>
            </w:tcBorders>
            <w:vAlign w:val="center"/>
          </w:tcPr>
          <w:p w14:paraId="268BD9A1" w14:textId="476D672E" w:rsidR="18AA1CDF" w:rsidRPr="006400B9" w:rsidRDefault="00A92F6D" w:rsidP="2BF7E994">
            <w:pPr>
              <w:jc w:val="center"/>
              <w:rPr>
                <w:rFonts w:cs="Arial"/>
              </w:rPr>
            </w:pPr>
            <w:r w:rsidRPr="006400B9">
              <w:rPr>
                <w:rFonts w:cs="Arial"/>
              </w:rPr>
              <w:t>Administrator</w:t>
            </w:r>
          </w:p>
        </w:tc>
        <w:tc>
          <w:tcPr>
            <w:tcW w:w="2505" w:type="dxa"/>
            <w:tcBorders>
              <w:top w:val="single" w:sz="12" w:space="0" w:color="000000" w:themeColor="text1"/>
            </w:tcBorders>
            <w:vAlign w:val="center"/>
          </w:tcPr>
          <w:p w14:paraId="6FF8441F" w14:textId="503212D7" w:rsidR="2BF7E994" w:rsidRPr="006400B9" w:rsidRDefault="00191C3A" w:rsidP="00191C3A">
            <w:pPr>
              <w:rPr>
                <w:rFonts w:cs="Arial"/>
              </w:rPr>
            </w:pPr>
            <w:r w:rsidRPr="006400B9">
              <w:rPr>
                <w:rFonts w:cs="Arial"/>
              </w:rPr>
              <w:t>See a list of all residents</w:t>
            </w:r>
            <w:r w:rsidRPr="006400B9">
              <w:rPr>
                <w:rFonts w:cs="Arial"/>
              </w:rPr>
              <w:tab/>
            </w:r>
            <w:r w:rsidRPr="006400B9">
              <w:rPr>
                <w:rFonts w:cs="Arial"/>
              </w:rPr>
              <w:tab/>
            </w:r>
          </w:p>
        </w:tc>
        <w:tc>
          <w:tcPr>
            <w:tcW w:w="3525" w:type="dxa"/>
            <w:tcBorders>
              <w:top w:val="single" w:sz="12" w:space="0" w:color="000000" w:themeColor="text1"/>
            </w:tcBorders>
            <w:vAlign w:val="center"/>
          </w:tcPr>
          <w:p w14:paraId="19CAE5A2" w14:textId="24B3D8D5" w:rsidR="2BF7E994" w:rsidRPr="006400B9" w:rsidRDefault="00855D78" w:rsidP="00855D78">
            <w:pPr>
              <w:rPr>
                <w:rFonts w:cs="Arial"/>
              </w:rPr>
            </w:pPr>
            <w:r w:rsidRPr="006400B9">
              <w:rPr>
                <w:rFonts w:cs="Arial"/>
              </w:rPr>
              <w:t>I can monitor and manage resident information</w:t>
            </w:r>
          </w:p>
        </w:tc>
        <w:tc>
          <w:tcPr>
            <w:tcW w:w="1125" w:type="dxa"/>
            <w:tcBorders>
              <w:top w:val="single" w:sz="12" w:space="0" w:color="000000" w:themeColor="text1"/>
            </w:tcBorders>
            <w:vAlign w:val="center"/>
          </w:tcPr>
          <w:p w14:paraId="164DF968" w14:textId="59D9CE1D" w:rsidR="11451772" w:rsidRPr="006400B9" w:rsidRDefault="11451772" w:rsidP="2BF7E994">
            <w:pPr>
              <w:jc w:val="center"/>
              <w:rPr>
                <w:rFonts w:cs="Arial"/>
              </w:rPr>
            </w:pPr>
            <w:r w:rsidRPr="006400B9">
              <w:rPr>
                <w:rFonts w:cs="Arial"/>
              </w:rPr>
              <w:t>Must</w:t>
            </w:r>
          </w:p>
        </w:tc>
      </w:tr>
      <w:tr w:rsidR="00EC615C" w14:paraId="22CC62BA" w14:textId="77777777" w:rsidTr="1B1E5921">
        <w:trPr>
          <w:trHeight w:val="720"/>
        </w:trPr>
        <w:tc>
          <w:tcPr>
            <w:tcW w:w="570" w:type="dxa"/>
            <w:vAlign w:val="center"/>
          </w:tcPr>
          <w:p w14:paraId="24576AB8" w14:textId="22922AF0" w:rsidR="00EC615C" w:rsidRPr="006400B9" w:rsidRDefault="00855D78" w:rsidP="2BF7E994">
            <w:pPr>
              <w:jc w:val="center"/>
              <w:rPr>
                <w:rFonts w:cs="Arial"/>
                <w:b/>
              </w:rPr>
            </w:pPr>
            <w:r w:rsidRPr="006400B9">
              <w:rPr>
                <w:rFonts w:cs="Arial"/>
                <w:b/>
              </w:rPr>
              <w:t>2</w:t>
            </w:r>
          </w:p>
        </w:tc>
        <w:tc>
          <w:tcPr>
            <w:tcW w:w="1635" w:type="dxa"/>
            <w:vAlign w:val="center"/>
          </w:tcPr>
          <w:p w14:paraId="48A5DA01" w14:textId="7C003669" w:rsidR="00EC615C" w:rsidRPr="006400B9" w:rsidRDefault="00A92F6D" w:rsidP="2BF7E994">
            <w:pPr>
              <w:jc w:val="center"/>
              <w:rPr>
                <w:rFonts w:cs="Arial"/>
              </w:rPr>
            </w:pPr>
            <w:r w:rsidRPr="006400B9">
              <w:rPr>
                <w:rFonts w:cs="Arial"/>
              </w:rPr>
              <w:t>Administrator</w:t>
            </w:r>
          </w:p>
        </w:tc>
        <w:tc>
          <w:tcPr>
            <w:tcW w:w="2505" w:type="dxa"/>
            <w:vAlign w:val="center"/>
          </w:tcPr>
          <w:p w14:paraId="1DA924F1" w14:textId="53F91912" w:rsidR="00EC615C" w:rsidRPr="006400B9" w:rsidRDefault="002B4ED2" w:rsidP="002B4ED2">
            <w:pPr>
              <w:rPr>
                <w:rFonts w:cs="Arial"/>
              </w:rPr>
            </w:pPr>
            <w:r w:rsidRPr="006400B9">
              <w:rPr>
                <w:rFonts w:cs="Arial"/>
              </w:rPr>
              <w:t>Add new categories of services</w:t>
            </w:r>
            <w:r w:rsidRPr="006400B9">
              <w:rPr>
                <w:rFonts w:cs="Arial"/>
              </w:rPr>
              <w:tab/>
            </w:r>
          </w:p>
        </w:tc>
        <w:tc>
          <w:tcPr>
            <w:tcW w:w="3525" w:type="dxa"/>
            <w:vAlign w:val="center"/>
          </w:tcPr>
          <w:p w14:paraId="7CFAFD73" w14:textId="346AC3FE" w:rsidR="00EC615C" w:rsidRPr="006400B9" w:rsidRDefault="00641284" w:rsidP="00641284">
            <w:pPr>
              <w:rPr>
                <w:rFonts w:cs="Arial"/>
              </w:rPr>
            </w:pPr>
            <w:r w:rsidRPr="006400B9">
              <w:rPr>
                <w:rFonts w:cs="Arial"/>
              </w:rPr>
              <w:t>I can organize services efficiently for residents</w:t>
            </w:r>
            <w:r w:rsidRPr="006400B9">
              <w:rPr>
                <w:rFonts w:cs="Arial"/>
              </w:rPr>
              <w:tab/>
            </w:r>
          </w:p>
        </w:tc>
        <w:tc>
          <w:tcPr>
            <w:tcW w:w="1125" w:type="dxa"/>
            <w:vAlign w:val="center"/>
          </w:tcPr>
          <w:p w14:paraId="43DA250E" w14:textId="2CFA7279" w:rsidR="00EC615C" w:rsidRPr="006400B9" w:rsidRDefault="009F1E46" w:rsidP="2BF7E994">
            <w:pPr>
              <w:jc w:val="center"/>
              <w:rPr>
                <w:rFonts w:cs="Arial"/>
              </w:rPr>
            </w:pPr>
            <w:r w:rsidRPr="006400B9">
              <w:rPr>
                <w:rFonts w:cs="Arial"/>
              </w:rPr>
              <w:t>Must</w:t>
            </w:r>
          </w:p>
        </w:tc>
      </w:tr>
      <w:tr w:rsidR="00EC615C" w14:paraId="09A7C83C" w14:textId="77777777" w:rsidTr="1B1E5921">
        <w:trPr>
          <w:trHeight w:val="720"/>
        </w:trPr>
        <w:tc>
          <w:tcPr>
            <w:tcW w:w="570" w:type="dxa"/>
            <w:vAlign w:val="center"/>
          </w:tcPr>
          <w:p w14:paraId="5212E729" w14:textId="5C85FE92" w:rsidR="00EC615C" w:rsidRPr="006400B9" w:rsidRDefault="00855D78" w:rsidP="2BF7E994">
            <w:pPr>
              <w:jc w:val="center"/>
              <w:rPr>
                <w:rFonts w:cs="Arial"/>
                <w:b/>
              </w:rPr>
            </w:pPr>
            <w:r w:rsidRPr="006400B9">
              <w:rPr>
                <w:rFonts w:cs="Arial"/>
                <w:b/>
              </w:rPr>
              <w:t>3</w:t>
            </w:r>
          </w:p>
        </w:tc>
        <w:tc>
          <w:tcPr>
            <w:tcW w:w="1635" w:type="dxa"/>
            <w:vAlign w:val="center"/>
          </w:tcPr>
          <w:p w14:paraId="3A3AF0DA" w14:textId="07CE0AD2" w:rsidR="00EC615C" w:rsidRPr="006400B9" w:rsidRDefault="00A92F6D" w:rsidP="2BF7E994">
            <w:pPr>
              <w:jc w:val="center"/>
              <w:rPr>
                <w:rFonts w:cs="Arial"/>
              </w:rPr>
            </w:pPr>
            <w:r w:rsidRPr="006400B9">
              <w:rPr>
                <w:rFonts w:cs="Arial"/>
              </w:rPr>
              <w:t>Administrator</w:t>
            </w:r>
          </w:p>
        </w:tc>
        <w:tc>
          <w:tcPr>
            <w:tcW w:w="2505" w:type="dxa"/>
            <w:vAlign w:val="center"/>
          </w:tcPr>
          <w:p w14:paraId="0236B6B0" w14:textId="77E24671" w:rsidR="00EC615C" w:rsidRPr="006400B9" w:rsidRDefault="00521E9C" w:rsidP="00641284">
            <w:pPr>
              <w:rPr>
                <w:rFonts w:cs="Arial"/>
              </w:rPr>
            </w:pPr>
            <w:r w:rsidRPr="006400B9">
              <w:rPr>
                <w:rFonts w:cs="Arial"/>
              </w:rPr>
              <w:t>Add new security groups</w:t>
            </w:r>
            <w:r w:rsidRPr="006400B9">
              <w:rPr>
                <w:rFonts w:cs="Arial"/>
              </w:rPr>
              <w:tab/>
            </w:r>
          </w:p>
        </w:tc>
        <w:tc>
          <w:tcPr>
            <w:tcW w:w="3525" w:type="dxa"/>
            <w:vAlign w:val="center"/>
          </w:tcPr>
          <w:p w14:paraId="080B291A" w14:textId="0E23EB00" w:rsidR="00EC615C" w:rsidRPr="006400B9" w:rsidRDefault="00521E9C" w:rsidP="00641284">
            <w:pPr>
              <w:rPr>
                <w:rFonts w:cs="Arial"/>
              </w:rPr>
            </w:pPr>
            <w:r w:rsidRPr="006400B9">
              <w:rPr>
                <w:rFonts w:cs="Arial"/>
              </w:rPr>
              <w:t>Security levels are appropriate for different users</w:t>
            </w:r>
          </w:p>
        </w:tc>
        <w:tc>
          <w:tcPr>
            <w:tcW w:w="1125" w:type="dxa"/>
            <w:vAlign w:val="center"/>
          </w:tcPr>
          <w:p w14:paraId="2F346F8A" w14:textId="1F065431" w:rsidR="00EC615C" w:rsidRPr="006400B9" w:rsidRDefault="009F1E46" w:rsidP="2BF7E994">
            <w:pPr>
              <w:jc w:val="center"/>
              <w:rPr>
                <w:rFonts w:cs="Arial"/>
              </w:rPr>
            </w:pPr>
            <w:r w:rsidRPr="006400B9">
              <w:rPr>
                <w:rFonts w:cs="Arial"/>
              </w:rPr>
              <w:t>Must</w:t>
            </w:r>
          </w:p>
        </w:tc>
      </w:tr>
      <w:tr w:rsidR="00855D78" w14:paraId="6DAAB0BF" w14:textId="77777777" w:rsidTr="1B1E5921">
        <w:trPr>
          <w:trHeight w:val="720"/>
        </w:trPr>
        <w:tc>
          <w:tcPr>
            <w:tcW w:w="570" w:type="dxa"/>
            <w:vAlign w:val="center"/>
          </w:tcPr>
          <w:p w14:paraId="59E2A9C3" w14:textId="3AB3B6C6" w:rsidR="00855D78" w:rsidRPr="006400B9" w:rsidRDefault="00855D78" w:rsidP="00855D78">
            <w:pPr>
              <w:jc w:val="center"/>
              <w:rPr>
                <w:rFonts w:cs="Arial"/>
                <w:b/>
              </w:rPr>
            </w:pPr>
            <w:r w:rsidRPr="006400B9">
              <w:rPr>
                <w:rFonts w:cs="Arial"/>
                <w:b/>
              </w:rPr>
              <w:t>4</w:t>
            </w:r>
          </w:p>
        </w:tc>
        <w:tc>
          <w:tcPr>
            <w:tcW w:w="1635" w:type="dxa"/>
            <w:vAlign w:val="center"/>
          </w:tcPr>
          <w:p w14:paraId="67977DF9" w14:textId="3F96E928" w:rsidR="00855D78" w:rsidRPr="006400B9" w:rsidRDefault="00A92F6D" w:rsidP="00855D78">
            <w:pPr>
              <w:jc w:val="center"/>
              <w:rPr>
                <w:rFonts w:cs="Arial"/>
              </w:rPr>
            </w:pPr>
            <w:r w:rsidRPr="006400B9">
              <w:rPr>
                <w:rFonts w:cs="Arial"/>
              </w:rPr>
              <w:t>Administrator</w:t>
            </w:r>
          </w:p>
        </w:tc>
        <w:tc>
          <w:tcPr>
            <w:tcW w:w="2505" w:type="dxa"/>
            <w:vAlign w:val="center"/>
          </w:tcPr>
          <w:p w14:paraId="39C89505" w14:textId="1F62FF48" w:rsidR="00855D78" w:rsidRPr="006400B9" w:rsidRDefault="00DF25EC" w:rsidP="00641284">
            <w:pPr>
              <w:rPr>
                <w:rFonts w:cs="Arial"/>
              </w:rPr>
            </w:pPr>
            <w:r w:rsidRPr="006400B9">
              <w:rPr>
                <w:rFonts w:cs="Arial"/>
              </w:rPr>
              <w:t>Add new keywords for content</w:t>
            </w:r>
          </w:p>
        </w:tc>
        <w:tc>
          <w:tcPr>
            <w:tcW w:w="3525" w:type="dxa"/>
            <w:vAlign w:val="center"/>
          </w:tcPr>
          <w:p w14:paraId="5F09B94E" w14:textId="74CFB23D" w:rsidR="00855D78" w:rsidRPr="006400B9" w:rsidRDefault="00DF25EC" w:rsidP="00641284">
            <w:pPr>
              <w:rPr>
                <w:rFonts w:cs="Arial"/>
              </w:rPr>
            </w:pPr>
            <w:r w:rsidRPr="006400B9">
              <w:rPr>
                <w:rFonts w:cs="Arial"/>
              </w:rPr>
              <w:t>Content is easy to group and search for</w:t>
            </w:r>
          </w:p>
        </w:tc>
        <w:tc>
          <w:tcPr>
            <w:tcW w:w="1125" w:type="dxa"/>
            <w:vAlign w:val="center"/>
          </w:tcPr>
          <w:p w14:paraId="1316D309" w14:textId="50D8932C" w:rsidR="00855D78" w:rsidRPr="006400B9" w:rsidRDefault="009F1E46" w:rsidP="00855D78">
            <w:pPr>
              <w:jc w:val="center"/>
              <w:rPr>
                <w:rFonts w:cs="Arial"/>
              </w:rPr>
            </w:pPr>
            <w:r w:rsidRPr="006400B9">
              <w:rPr>
                <w:rFonts w:cs="Arial"/>
              </w:rPr>
              <w:t>Must</w:t>
            </w:r>
          </w:p>
        </w:tc>
      </w:tr>
      <w:tr w:rsidR="00855D78" w14:paraId="3189FF93" w14:textId="77777777" w:rsidTr="1B1E5921">
        <w:trPr>
          <w:trHeight w:val="720"/>
        </w:trPr>
        <w:tc>
          <w:tcPr>
            <w:tcW w:w="570" w:type="dxa"/>
            <w:vAlign w:val="center"/>
          </w:tcPr>
          <w:p w14:paraId="7BCB4E53" w14:textId="1B7796CF" w:rsidR="00855D78" w:rsidRPr="006400B9" w:rsidRDefault="00855D78" w:rsidP="00855D78">
            <w:pPr>
              <w:jc w:val="center"/>
              <w:rPr>
                <w:rFonts w:cs="Arial"/>
                <w:b/>
              </w:rPr>
            </w:pPr>
            <w:r w:rsidRPr="006400B9">
              <w:rPr>
                <w:rFonts w:cs="Arial"/>
                <w:b/>
              </w:rPr>
              <w:t>5</w:t>
            </w:r>
          </w:p>
        </w:tc>
        <w:tc>
          <w:tcPr>
            <w:tcW w:w="1635" w:type="dxa"/>
            <w:vAlign w:val="center"/>
          </w:tcPr>
          <w:p w14:paraId="4188C7DA" w14:textId="6A6EA3BA" w:rsidR="00855D78" w:rsidRPr="006400B9" w:rsidRDefault="00A92F6D" w:rsidP="00855D78">
            <w:pPr>
              <w:jc w:val="center"/>
              <w:rPr>
                <w:rFonts w:cs="Arial"/>
              </w:rPr>
            </w:pPr>
            <w:r w:rsidRPr="006400B9">
              <w:rPr>
                <w:rFonts w:cs="Arial"/>
              </w:rPr>
              <w:t>Administrator</w:t>
            </w:r>
          </w:p>
        </w:tc>
        <w:tc>
          <w:tcPr>
            <w:tcW w:w="2505" w:type="dxa"/>
            <w:vAlign w:val="center"/>
          </w:tcPr>
          <w:p w14:paraId="3767E038" w14:textId="3DFB4B95" w:rsidR="00855D78" w:rsidRPr="006400B9" w:rsidRDefault="005F5F83" w:rsidP="00641284">
            <w:pPr>
              <w:rPr>
                <w:rFonts w:cs="Arial"/>
              </w:rPr>
            </w:pPr>
            <w:r w:rsidRPr="006400B9">
              <w:rPr>
                <w:rFonts w:cs="Arial"/>
              </w:rPr>
              <w:t>Moderate</w:t>
            </w:r>
            <w:r w:rsidR="00237599" w:rsidRPr="006400B9">
              <w:rPr>
                <w:rFonts w:cs="Arial"/>
              </w:rPr>
              <w:t xml:space="preserve"> offensive or unnecessary comments</w:t>
            </w:r>
          </w:p>
        </w:tc>
        <w:tc>
          <w:tcPr>
            <w:tcW w:w="3525" w:type="dxa"/>
            <w:vAlign w:val="center"/>
          </w:tcPr>
          <w:p w14:paraId="27119F02" w14:textId="4936B7DE" w:rsidR="00855D78" w:rsidRPr="006400B9" w:rsidRDefault="00237599" w:rsidP="00641284">
            <w:pPr>
              <w:rPr>
                <w:rFonts w:cs="Arial"/>
              </w:rPr>
            </w:pPr>
            <w:r w:rsidRPr="006400B9">
              <w:rPr>
                <w:rFonts w:cs="Arial"/>
              </w:rPr>
              <w:t xml:space="preserve">Offensive </w:t>
            </w:r>
            <w:r w:rsidR="00BD1094" w:rsidRPr="006400B9">
              <w:rPr>
                <w:rFonts w:cs="Arial"/>
              </w:rPr>
              <w:t xml:space="preserve">or Unnecessary </w:t>
            </w:r>
            <w:r w:rsidRPr="006400B9">
              <w:rPr>
                <w:rFonts w:cs="Arial"/>
              </w:rPr>
              <w:t>content is removed</w:t>
            </w:r>
          </w:p>
        </w:tc>
        <w:tc>
          <w:tcPr>
            <w:tcW w:w="1125" w:type="dxa"/>
            <w:vAlign w:val="center"/>
          </w:tcPr>
          <w:p w14:paraId="6A0DE152" w14:textId="1F92E1BE" w:rsidR="00855D78" w:rsidRPr="006400B9" w:rsidRDefault="009F1E46" w:rsidP="00855D78">
            <w:pPr>
              <w:jc w:val="center"/>
              <w:rPr>
                <w:rFonts w:cs="Arial"/>
              </w:rPr>
            </w:pPr>
            <w:r w:rsidRPr="006400B9">
              <w:rPr>
                <w:rFonts w:cs="Arial"/>
              </w:rPr>
              <w:t>Must</w:t>
            </w:r>
          </w:p>
        </w:tc>
      </w:tr>
      <w:tr w:rsidR="00855D78" w14:paraId="6D6F9DA6" w14:textId="77777777" w:rsidTr="1B1E5921">
        <w:trPr>
          <w:trHeight w:val="720"/>
        </w:trPr>
        <w:tc>
          <w:tcPr>
            <w:tcW w:w="570" w:type="dxa"/>
            <w:vAlign w:val="center"/>
          </w:tcPr>
          <w:p w14:paraId="18EBC7C3" w14:textId="55E1449C" w:rsidR="00855D78" w:rsidRPr="006400B9" w:rsidRDefault="00855D78" w:rsidP="00855D78">
            <w:pPr>
              <w:jc w:val="center"/>
              <w:rPr>
                <w:rFonts w:cs="Arial"/>
                <w:b/>
              </w:rPr>
            </w:pPr>
            <w:r w:rsidRPr="006400B9">
              <w:rPr>
                <w:rFonts w:cs="Arial"/>
                <w:b/>
              </w:rPr>
              <w:t>6</w:t>
            </w:r>
          </w:p>
        </w:tc>
        <w:tc>
          <w:tcPr>
            <w:tcW w:w="1635" w:type="dxa"/>
            <w:vAlign w:val="center"/>
          </w:tcPr>
          <w:p w14:paraId="285B42DB" w14:textId="62EB82C9" w:rsidR="00855D78" w:rsidRPr="006400B9" w:rsidRDefault="00A92F6D" w:rsidP="00855D78">
            <w:pPr>
              <w:jc w:val="center"/>
              <w:rPr>
                <w:rFonts w:cs="Arial"/>
              </w:rPr>
            </w:pPr>
            <w:r w:rsidRPr="006400B9">
              <w:rPr>
                <w:rFonts w:cs="Arial"/>
              </w:rPr>
              <w:t>Administrator</w:t>
            </w:r>
          </w:p>
        </w:tc>
        <w:tc>
          <w:tcPr>
            <w:tcW w:w="2505" w:type="dxa"/>
            <w:vAlign w:val="center"/>
          </w:tcPr>
          <w:p w14:paraId="50209C2E" w14:textId="55E16F55" w:rsidR="00855D78" w:rsidRPr="006400B9" w:rsidRDefault="00BD1094" w:rsidP="00641284">
            <w:pPr>
              <w:rPr>
                <w:rFonts w:cs="Arial"/>
              </w:rPr>
            </w:pPr>
            <w:r w:rsidRPr="006400B9">
              <w:rPr>
                <w:rFonts w:cs="Arial"/>
              </w:rPr>
              <w:t>Block entries that violate guidelines</w:t>
            </w:r>
            <w:r w:rsidRPr="006400B9">
              <w:rPr>
                <w:rFonts w:cs="Arial"/>
              </w:rPr>
              <w:tab/>
            </w:r>
          </w:p>
        </w:tc>
        <w:tc>
          <w:tcPr>
            <w:tcW w:w="3525" w:type="dxa"/>
            <w:vAlign w:val="center"/>
          </w:tcPr>
          <w:p w14:paraId="0E147BA3" w14:textId="2D0DCEED" w:rsidR="00855D78" w:rsidRPr="006400B9" w:rsidRDefault="005F5F83" w:rsidP="00641284">
            <w:pPr>
              <w:rPr>
                <w:rFonts w:cs="Arial"/>
              </w:rPr>
            </w:pPr>
            <w:r w:rsidRPr="006400B9">
              <w:rPr>
                <w:rFonts w:cs="Arial"/>
              </w:rPr>
              <w:t>Competitors and offenders cannot submit harmful content</w:t>
            </w:r>
          </w:p>
        </w:tc>
        <w:tc>
          <w:tcPr>
            <w:tcW w:w="1125" w:type="dxa"/>
            <w:vAlign w:val="center"/>
          </w:tcPr>
          <w:p w14:paraId="42D7D769" w14:textId="60EAF8EF" w:rsidR="00855D78" w:rsidRPr="006400B9" w:rsidRDefault="009F1E46" w:rsidP="00855D78">
            <w:pPr>
              <w:jc w:val="center"/>
              <w:rPr>
                <w:rFonts w:cs="Arial"/>
              </w:rPr>
            </w:pPr>
            <w:r w:rsidRPr="006400B9">
              <w:rPr>
                <w:rFonts w:cs="Arial"/>
              </w:rPr>
              <w:t>Must</w:t>
            </w:r>
          </w:p>
        </w:tc>
      </w:tr>
      <w:tr w:rsidR="00855D78" w14:paraId="5953F016" w14:textId="77777777" w:rsidTr="1B1E5921">
        <w:trPr>
          <w:trHeight w:val="720"/>
        </w:trPr>
        <w:tc>
          <w:tcPr>
            <w:tcW w:w="570" w:type="dxa"/>
            <w:vAlign w:val="center"/>
          </w:tcPr>
          <w:p w14:paraId="6F93DD33" w14:textId="3E120477" w:rsidR="00855D78" w:rsidRPr="006400B9" w:rsidRDefault="00855D78" w:rsidP="00855D78">
            <w:pPr>
              <w:jc w:val="center"/>
              <w:rPr>
                <w:rFonts w:cs="Arial"/>
                <w:b/>
              </w:rPr>
            </w:pPr>
            <w:r w:rsidRPr="006400B9">
              <w:rPr>
                <w:rFonts w:cs="Arial"/>
                <w:b/>
              </w:rPr>
              <w:t>7</w:t>
            </w:r>
          </w:p>
        </w:tc>
        <w:tc>
          <w:tcPr>
            <w:tcW w:w="1635" w:type="dxa"/>
            <w:vAlign w:val="center"/>
          </w:tcPr>
          <w:p w14:paraId="1699D169" w14:textId="65937007" w:rsidR="00855D78" w:rsidRPr="006400B9" w:rsidRDefault="00A92F6D" w:rsidP="00855D78">
            <w:pPr>
              <w:jc w:val="center"/>
              <w:rPr>
                <w:rFonts w:cs="Arial"/>
              </w:rPr>
            </w:pPr>
            <w:r w:rsidRPr="006400B9">
              <w:rPr>
                <w:rFonts w:cs="Arial"/>
              </w:rPr>
              <w:t>Administrator</w:t>
            </w:r>
          </w:p>
        </w:tc>
        <w:tc>
          <w:tcPr>
            <w:tcW w:w="2505" w:type="dxa"/>
            <w:vAlign w:val="center"/>
          </w:tcPr>
          <w:p w14:paraId="26036191" w14:textId="5CB191C1" w:rsidR="00855D78" w:rsidRPr="006400B9" w:rsidRDefault="005F5F83" w:rsidP="00641284">
            <w:pPr>
              <w:rPr>
                <w:rFonts w:cs="Arial"/>
              </w:rPr>
            </w:pPr>
            <w:r w:rsidRPr="006400B9">
              <w:rPr>
                <w:rFonts w:cs="Arial"/>
              </w:rPr>
              <w:t>Change site branding</w:t>
            </w:r>
          </w:p>
        </w:tc>
        <w:tc>
          <w:tcPr>
            <w:tcW w:w="3525" w:type="dxa"/>
            <w:vAlign w:val="center"/>
          </w:tcPr>
          <w:p w14:paraId="6AC2C8E5" w14:textId="13EB101D" w:rsidR="00855D78" w:rsidRPr="006400B9" w:rsidRDefault="009F1E46" w:rsidP="00641284">
            <w:pPr>
              <w:rPr>
                <w:rFonts w:cs="Arial"/>
              </w:rPr>
            </w:pPr>
            <w:r w:rsidRPr="006400B9">
              <w:rPr>
                <w:rFonts w:cs="Arial"/>
              </w:rPr>
              <w:t xml:space="preserve">The site reflects the current image and branding of Barangay </w:t>
            </w:r>
            <w:r w:rsidR="004B6FC6" w:rsidRPr="006400B9">
              <w:rPr>
                <w:rFonts w:cs="Arial"/>
              </w:rPr>
              <w:t>802</w:t>
            </w:r>
          </w:p>
        </w:tc>
        <w:tc>
          <w:tcPr>
            <w:tcW w:w="1125" w:type="dxa"/>
            <w:vAlign w:val="center"/>
          </w:tcPr>
          <w:p w14:paraId="4DA1F57F" w14:textId="1199F73C" w:rsidR="00855D78" w:rsidRPr="006400B9" w:rsidRDefault="009F1E46" w:rsidP="00855D78">
            <w:pPr>
              <w:jc w:val="center"/>
              <w:rPr>
                <w:rFonts w:cs="Arial"/>
              </w:rPr>
            </w:pPr>
            <w:r w:rsidRPr="006400B9">
              <w:rPr>
                <w:rFonts w:cs="Arial"/>
              </w:rPr>
              <w:t>Could</w:t>
            </w:r>
          </w:p>
        </w:tc>
      </w:tr>
      <w:tr w:rsidR="00855D78" w14:paraId="4D8DE601" w14:textId="77777777" w:rsidTr="1B1E5921">
        <w:trPr>
          <w:trHeight w:val="720"/>
        </w:trPr>
        <w:tc>
          <w:tcPr>
            <w:tcW w:w="570" w:type="dxa"/>
            <w:vAlign w:val="center"/>
          </w:tcPr>
          <w:p w14:paraId="5480ADB0" w14:textId="5442235E" w:rsidR="00855D78" w:rsidRPr="006400B9" w:rsidRDefault="00855D78" w:rsidP="00855D78">
            <w:pPr>
              <w:jc w:val="center"/>
              <w:rPr>
                <w:rFonts w:cs="Arial"/>
                <w:b/>
              </w:rPr>
            </w:pPr>
            <w:r w:rsidRPr="006400B9">
              <w:rPr>
                <w:rFonts w:cs="Arial"/>
                <w:b/>
              </w:rPr>
              <w:t>8</w:t>
            </w:r>
          </w:p>
        </w:tc>
        <w:tc>
          <w:tcPr>
            <w:tcW w:w="1635" w:type="dxa"/>
            <w:vAlign w:val="center"/>
          </w:tcPr>
          <w:p w14:paraId="67942774" w14:textId="207B3EA8" w:rsidR="00855D78" w:rsidRPr="006400B9" w:rsidRDefault="007F22FA" w:rsidP="00855D78">
            <w:pPr>
              <w:jc w:val="center"/>
              <w:rPr>
                <w:rFonts w:cs="Arial"/>
              </w:rPr>
            </w:pPr>
            <w:r w:rsidRPr="006400B9">
              <w:rPr>
                <w:rFonts w:cs="Arial"/>
              </w:rPr>
              <w:t>Administrator</w:t>
            </w:r>
          </w:p>
        </w:tc>
        <w:tc>
          <w:tcPr>
            <w:tcW w:w="2505" w:type="dxa"/>
            <w:vAlign w:val="center"/>
          </w:tcPr>
          <w:p w14:paraId="39BA8A46" w14:textId="21AB67D8" w:rsidR="00855D78" w:rsidRPr="006400B9" w:rsidRDefault="001131EF" w:rsidP="00641284">
            <w:pPr>
              <w:rPr>
                <w:rFonts w:cs="Arial"/>
              </w:rPr>
            </w:pPr>
            <w:r w:rsidRPr="006400B9">
              <w:rPr>
                <w:rFonts w:cs="Arial"/>
              </w:rPr>
              <w:t>Generate traffic reports</w:t>
            </w:r>
            <w:r w:rsidRPr="006400B9">
              <w:rPr>
                <w:rFonts w:cs="Arial"/>
              </w:rPr>
              <w:tab/>
            </w:r>
          </w:p>
        </w:tc>
        <w:tc>
          <w:tcPr>
            <w:tcW w:w="3525" w:type="dxa"/>
            <w:vAlign w:val="center"/>
          </w:tcPr>
          <w:p w14:paraId="44575FF1" w14:textId="75849424" w:rsidR="00855D78" w:rsidRPr="006400B9" w:rsidRDefault="00B32905" w:rsidP="00641284">
            <w:pPr>
              <w:rPr>
                <w:rFonts w:cs="Arial"/>
              </w:rPr>
            </w:pPr>
            <w:r w:rsidRPr="006400B9">
              <w:rPr>
                <w:rFonts w:cs="Arial"/>
              </w:rPr>
              <w:t>I can understand where traffic is coming from and improve services</w:t>
            </w:r>
          </w:p>
        </w:tc>
        <w:tc>
          <w:tcPr>
            <w:tcW w:w="1125" w:type="dxa"/>
            <w:vAlign w:val="center"/>
          </w:tcPr>
          <w:p w14:paraId="67088973" w14:textId="1A96D5A2" w:rsidR="00855D78" w:rsidRPr="006400B9" w:rsidRDefault="00852983" w:rsidP="00855D78">
            <w:pPr>
              <w:jc w:val="center"/>
              <w:rPr>
                <w:rFonts w:cs="Arial"/>
              </w:rPr>
            </w:pPr>
            <w:r w:rsidRPr="006400B9">
              <w:rPr>
                <w:rFonts w:cs="Arial"/>
              </w:rPr>
              <w:t>Must</w:t>
            </w:r>
          </w:p>
        </w:tc>
      </w:tr>
      <w:tr w:rsidR="00855D78" w14:paraId="77FB4E26" w14:textId="77777777" w:rsidTr="1B1E5921">
        <w:trPr>
          <w:trHeight w:val="720"/>
        </w:trPr>
        <w:tc>
          <w:tcPr>
            <w:tcW w:w="570" w:type="dxa"/>
            <w:vAlign w:val="center"/>
          </w:tcPr>
          <w:p w14:paraId="10B5D928" w14:textId="0853BAB3" w:rsidR="00855D78" w:rsidRPr="006400B9" w:rsidRDefault="00855D78" w:rsidP="00855D78">
            <w:pPr>
              <w:jc w:val="center"/>
              <w:rPr>
                <w:rFonts w:cs="Arial"/>
                <w:b/>
              </w:rPr>
            </w:pPr>
            <w:r w:rsidRPr="006400B9">
              <w:rPr>
                <w:rFonts w:cs="Arial"/>
                <w:b/>
              </w:rPr>
              <w:t>9</w:t>
            </w:r>
          </w:p>
        </w:tc>
        <w:tc>
          <w:tcPr>
            <w:tcW w:w="1635" w:type="dxa"/>
            <w:vAlign w:val="center"/>
          </w:tcPr>
          <w:p w14:paraId="2B588AAE" w14:textId="60841D9B" w:rsidR="00855D78" w:rsidRPr="006400B9" w:rsidRDefault="00502A48" w:rsidP="00855D78">
            <w:pPr>
              <w:jc w:val="center"/>
              <w:rPr>
                <w:rFonts w:cs="Arial"/>
              </w:rPr>
            </w:pPr>
            <w:r w:rsidRPr="006400B9">
              <w:rPr>
                <w:rFonts w:cs="Arial"/>
              </w:rPr>
              <w:t>Administrator</w:t>
            </w:r>
          </w:p>
        </w:tc>
        <w:tc>
          <w:tcPr>
            <w:tcW w:w="2505" w:type="dxa"/>
            <w:vAlign w:val="center"/>
          </w:tcPr>
          <w:p w14:paraId="7ECD030F" w14:textId="173EE7B1" w:rsidR="00855D78" w:rsidRPr="006400B9" w:rsidRDefault="006E7E8B" w:rsidP="00641284">
            <w:pPr>
              <w:rPr>
                <w:rFonts w:cs="Arial"/>
              </w:rPr>
            </w:pPr>
            <w:r w:rsidRPr="006400B9">
              <w:rPr>
                <w:rFonts w:cs="Arial"/>
              </w:rPr>
              <w:t>Export traffic reports into PDF format</w:t>
            </w:r>
            <w:r w:rsidRPr="006400B9">
              <w:rPr>
                <w:rFonts w:cs="Arial"/>
              </w:rPr>
              <w:tab/>
            </w:r>
          </w:p>
        </w:tc>
        <w:tc>
          <w:tcPr>
            <w:tcW w:w="3525" w:type="dxa"/>
            <w:vAlign w:val="center"/>
          </w:tcPr>
          <w:p w14:paraId="19FB4C17" w14:textId="39C9F567" w:rsidR="00855D78" w:rsidRPr="006400B9" w:rsidRDefault="00852983" w:rsidP="00641284">
            <w:pPr>
              <w:rPr>
                <w:rFonts w:cs="Arial"/>
              </w:rPr>
            </w:pPr>
            <w:r w:rsidRPr="006400B9">
              <w:rPr>
                <w:rFonts w:cs="Arial"/>
              </w:rPr>
              <w:t>I can share traffic data with leadership for analysis</w:t>
            </w:r>
          </w:p>
        </w:tc>
        <w:tc>
          <w:tcPr>
            <w:tcW w:w="1125" w:type="dxa"/>
            <w:vAlign w:val="center"/>
          </w:tcPr>
          <w:p w14:paraId="58A2C8B9" w14:textId="020A67B3" w:rsidR="00855D78" w:rsidRPr="006400B9" w:rsidRDefault="00852983" w:rsidP="00855D78">
            <w:pPr>
              <w:jc w:val="center"/>
              <w:rPr>
                <w:rFonts w:cs="Arial"/>
              </w:rPr>
            </w:pPr>
            <w:r w:rsidRPr="006400B9">
              <w:rPr>
                <w:rFonts w:cs="Arial"/>
              </w:rPr>
              <w:t>Must</w:t>
            </w:r>
          </w:p>
        </w:tc>
      </w:tr>
      <w:tr w:rsidR="00855D78" w14:paraId="5BBFF269" w14:textId="77777777" w:rsidTr="1B1E5921">
        <w:trPr>
          <w:trHeight w:val="720"/>
        </w:trPr>
        <w:tc>
          <w:tcPr>
            <w:tcW w:w="570" w:type="dxa"/>
            <w:vAlign w:val="center"/>
          </w:tcPr>
          <w:p w14:paraId="642A1B60" w14:textId="73E53BC3" w:rsidR="00855D78" w:rsidRPr="006400B9" w:rsidRDefault="00855D78" w:rsidP="00855D78">
            <w:pPr>
              <w:jc w:val="center"/>
              <w:rPr>
                <w:rFonts w:cs="Arial"/>
                <w:b/>
              </w:rPr>
            </w:pPr>
            <w:r w:rsidRPr="006400B9">
              <w:rPr>
                <w:rFonts w:cs="Arial"/>
                <w:b/>
              </w:rPr>
              <w:t>10</w:t>
            </w:r>
          </w:p>
        </w:tc>
        <w:tc>
          <w:tcPr>
            <w:tcW w:w="1635" w:type="dxa"/>
            <w:vAlign w:val="center"/>
          </w:tcPr>
          <w:p w14:paraId="3E69130F" w14:textId="2D2463D8" w:rsidR="00855D78" w:rsidRPr="006400B9" w:rsidRDefault="003C06F5" w:rsidP="00855D78">
            <w:pPr>
              <w:jc w:val="center"/>
              <w:rPr>
                <w:rFonts w:cs="Arial"/>
              </w:rPr>
            </w:pPr>
            <w:r w:rsidRPr="006400B9">
              <w:rPr>
                <w:rFonts w:cs="Arial"/>
              </w:rPr>
              <w:t>Member</w:t>
            </w:r>
          </w:p>
        </w:tc>
        <w:tc>
          <w:tcPr>
            <w:tcW w:w="2505" w:type="dxa"/>
            <w:vAlign w:val="center"/>
          </w:tcPr>
          <w:p w14:paraId="600CF07A" w14:textId="760A14C2" w:rsidR="00855D78" w:rsidRPr="006400B9" w:rsidRDefault="00852983" w:rsidP="00641284">
            <w:pPr>
              <w:rPr>
                <w:rFonts w:cs="Arial"/>
              </w:rPr>
            </w:pPr>
            <w:r w:rsidRPr="006400B9">
              <w:rPr>
                <w:rFonts w:cs="Arial"/>
              </w:rPr>
              <w:t>Change my password</w:t>
            </w:r>
            <w:r w:rsidRPr="006400B9">
              <w:rPr>
                <w:rFonts w:cs="Arial"/>
              </w:rPr>
              <w:tab/>
            </w:r>
          </w:p>
        </w:tc>
        <w:tc>
          <w:tcPr>
            <w:tcW w:w="3525" w:type="dxa"/>
            <w:vAlign w:val="center"/>
          </w:tcPr>
          <w:p w14:paraId="6B7263D7" w14:textId="2E922086" w:rsidR="00855D78" w:rsidRPr="006400B9" w:rsidRDefault="00FB7CA2" w:rsidP="00641284">
            <w:pPr>
              <w:rPr>
                <w:rFonts w:cs="Arial"/>
              </w:rPr>
            </w:pPr>
            <w:r w:rsidRPr="006400B9">
              <w:rPr>
                <w:rFonts w:cs="Arial"/>
              </w:rPr>
              <w:t>I can keep my account secure</w:t>
            </w:r>
          </w:p>
        </w:tc>
        <w:tc>
          <w:tcPr>
            <w:tcW w:w="1125" w:type="dxa"/>
            <w:vAlign w:val="center"/>
          </w:tcPr>
          <w:p w14:paraId="1E6D220C" w14:textId="1EB0CAEB" w:rsidR="00855D78" w:rsidRPr="006400B9" w:rsidRDefault="00A7215F" w:rsidP="00855D78">
            <w:pPr>
              <w:jc w:val="center"/>
              <w:rPr>
                <w:rFonts w:cs="Arial"/>
              </w:rPr>
            </w:pPr>
            <w:r w:rsidRPr="006400B9">
              <w:rPr>
                <w:rFonts w:cs="Arial"/>
              </w:rPr>
              <w:t>Must</w:t>
            </w:r>
          </w:p>
        </w:tc>
      </w:tr>
      <w:tr w:rsidR="00855D78" w14:paraId="021B3C86" w14:textId="77777777" w:rsidTr="1B1E5921">
        <w:trPr>
          <w:trHeight w:val="720"/>
        </w:trPr>
        <w:tc>
          <w:tcPr>
            <w:tcW w:w="570" w:type="dxa"/>
            <w:vAlign w:val="center"/>
          </w:tcPr>
          <w:p w14:paraId="70102974" w14:textId="7A2CB05E" w:rsidR="00855D78" w:rsidRPr="006400B9" w:rsidRDefault="00855D78" w:rsidP="00855D78">
            <w:pPr>
              <w:jc w:val="center"/>
              <w:rPr>
                <w:rFonts w:cs="Arial"/>
                <w:b/>
              </w:rPr>
            </w:pPr>
            <w:r w:rsidRPr="006400B9">
              <w:rPr>
                <w:rFonts w:cs="Arial"/>
                <w:b/>
              </w:rPr>
              <w:t>11</w:t>
            </w:r>
          </w:p>
        </w:tc>
        <w:tc>
          <w:tcPr>
            <w:tcW w:w="1635" w:type="dxa"/>
            <w:vAlign w:val="center"/>
          </w:tcPr>
          <w:p w14:paraId="37133849" w14:textId="6817281D" w:rsidR="00855D78" w:rsidRPr="006400B9" w:rsidRDefault="003C06F5" w:rsidP="00855D78">
            <w:pPr>
              <w:jc w:val="center"/>
              <w:rPr>
                <w:rFonts w:cs="Arial"/>
              </w:rPr>
            </w:pPr>
            <w:r w:rsidRPr="006400B9">
              <w:rPr>
                <w:rFonts w:cs="Arial"/>
              </w:rPr>
              <w:t>Member</w:t>
            </w:r>
          </w:p>
        </w:tc>
        <w:tc>
          <w:tcPr>
            <w:tcW w:w="2505" w:type="dxa"/>
            <w:vAlign w:val="center"/>
          </w:tcPr>
          <w:p w14:paraId="776306C8" w14:textId="51D3378D" w:rsidR="00855D78" w:rsidRPr="006400B9" w:rsidRDefault="00FB7CA2" w:rsidP="00641284">
            <w:pPr>
              <w:rPr>
                <w:rFonts w:cs="Arial"/>
              </w:rPr>
            </w:pPr>
            <w:r w:rsidRPr="006400B9">
              <w:rPr>
                <w:rFonts w:cs="Arial"/>
              </w:rPr>
              <w:t xml:space="preserve">Update my contact </w:t>
            </w:r>
            <w:r w:rsidR="00BC63E9" w:rsidRPr="006400B9">
              <w:rPr>
                <w:rFonts w:cs="Arial"/>
              </w:rPr>
              <w:t xml:space="preserve">and personal </w:t>
            </w:r>
            <w:r w:rsidRPr="006400B9">
              <w:rPr>
                <w:rFonts w:cs="Arial"/>
              </w:rPr>
              <w:t>details</w:t>
            </w:r>
            <w:r w:rsidRPr="006400B9">
              <w:rPr>
                <w:rFonts w:cs="Arial"/>
              </w:rPr>
              <w:tab/>
            </w:r>
          </w:p>
        </w:tc>
        <w:tc>
          <w:tcPr>
            <w:tcW w:w="3525" w:type="dxa"/>
            <w:vAlign w:val="center"/>
          </w:tcPr>
          <w:p w14:paraId="2D0824B0" w14:textId="1B7183DF" w:rsidR="00855D78" w:rsidRPr="006400B9" w:rsidRDefault="00DC62C8" w:rsidP="00641284">
            <w:pPr>
              <w:rPr>
                <w:rFonts w:cs="Arial"/>
              </w:rPr>
            </w:pPr>
            <w:r w:rsidRPr="006400B9">
              <w:rPr>
                <w:rFonts w:cs="Arial"/>
              </w:rPr>
              <w:t>I can be contacted by barangay officials</w:t>
            </w:r>
            <w:r w:rsidRPr="006400B9">
              <w:rPr>
                <w:rFonts w:cs="Arial"/>
              </w:rPr>
              <w:tab/>
            </w:r>
          </w:p>
        </w:tc>
        <w:tc>
          <w:tcPr>
            <w:tcW w:w="1125" w:type="dxa"/>
            <w:vAlign w:val="center"/>
          </w:tcPr>
          <w:p w14:paraId="2C743B7F" w14:textId="05279C9E" w:rsidR="00855D78" w:rsidRPr="006400B9" w:rsidRDefault="00A7215F" w:rsidP="00855D78">
            <w:pPr>
              <w:jc w:val="center"/>
              <w:rPr>
                <w:rFonts w:cs="Arial"/>
              </w:rPr>
            </w:pPr>
            <w:r w:rsidRPr="006400B9">
              <w:rPr>
                <w:rFonts w:cs="Arial"/>
              </w:rPr>
              <w:t>Must</w:t>
            </w:r>
          </w:p>
        </w:tc>
      </w:tr>
      <w:tr w:rsidR="00855D78" w14:paraId="3EF4E92C" w14:textId="77777777" w:rsidTr="1B1E5921">
        <w:trPr>
          <w:trHeight w:val="720"/>
        </w:trPr>
        <w:tc>
          <w:tcPr>
            <w:tcW w:w="570" w:type="dxa"/>
            <w:vAlign w:val="center"/>
          </w:tcPr>
          <w:p w14:paraId="0F8E54BF" w14:textId="31B4B99E" w:rsidR="00855D78" w:rsidRPr="006400B9" w:rsidRDefault="00855D78" w:rsidP="00855D78">
            <w:pPr>
              <w:jc w:val="center"/>
              <w:rPr>
                <w:rFonts w:cs="Arial"/>
                <w:b/>
              </w:rPr>
            </w:pPr>
            <w:r w:rsidRPr="006400B9">
              <w:rPr>
                <w:rFonts w:cs="Arial"/>
                <w:b/>
              </w:rPr>
              <w:t>12</w:t>
            </w:r>
          </w:p>
        </w:tc>
        <w:tc>
          <w:tcPr>
            <w:tcW w:w="1635" w:type="dxa"/>
            <w:vAlign w:val="center"/>
          </w:tcPr>
          <w:p w14:paraId="6255D643" w14:textId="7282D73A" w:rsidR="00855D78" w:rsidRPr="006400B9" w:rsidRDefault="00EC21DD" w:rsidP="00855D78">
            <w:pPr>
              <w:jc w:val="center"/>
              <w:rPr>
                <w:rFonts w:cs="Arial"/>
              </w:rPr>
            </w:pPr>
            <w:r w:rsidRPr="006400B9">
              <w:rPr>
                <w:rFonts w:cs="Arial"/>
              </w:rPr>
              <w:t>Member</w:t>
            </w:r>
          </w:p>
        </w:tc>
        <w:tc>
          <w:tcPr>
            <w:tcW w:w="2505" w:type="dxa"/>
            <w:vAlign w:val="center"/>
          </w:tcPr>
          <w:p w14:paraId="1209AEFF" w14:textId="492A8ABA" w:rsidR="00855D78" w:rsidRPr="006400B9" w:rsidRDefault="00F70A26" w:rsidP="00F70A26">
            <w:pPr>
              <w:rPr>
                <w:rFonts w:cs="Arial"/>
              </w:rPr>
            </w:pPr>
            <w:r w:rsidRPr="006400B9">
              <w:rPr>
                <w:rFonts w:cs="Arial"/>
              </w:rPr>
              <w:t>Update my email preferences</w:t>
            </w:r>
            <w:r w:rsidRPr="006400B9">
              <w:rPr>
                <w:rFonts w:cs="Arial"/>
              </w:rPr>
              <w:tab/>
            </w:r>
          </w:p>
        </w:tc>
        <w:tc>
          <w:tcPr>
            <w:tcW w:w="3525" w:type="dxa"/>
            <w:vAlign w:val="center"/>
          </w:tcPr>
          <w:p w14:paraId="188B1A45" w14:textId="143E2A40" w:rsidR="00855D78" w:rsidRPr="006400B9" w:rsidRDefault="009C5575" w:rsidP="00F70A26">
            <w:pPr>
              <w:rPr>
                <w:rFonts w:cs="Arial"/>
              </w:rPr>
            </w:pPr>
            <w:r w:rsidRPr="006400B9">
              <w:rPr>
                <w:rFonts w:cs="Arial"/>
              </w:rPr>
              <w:t>I'm not bombarded with irrelevant emails</w:t>
            </w:r>
          </w:p>
        </w:tc>
        <w:tc>
          <w:tcPr>
            <w:tcW w:w="1125" w:type="dxa"/>
            <w:vAlign w:val="center"/>
          </w:tcPr>
          <w:p w14:paraId="2B7B944C" w14:textId="11223246" w:rsidR="00855D78" w:rsidRPr="006400B9" w:rsidRDefault="00D17C2A" w:rsidP="00855D78">
            <w:pPr>
              <w:jc w:val="center"/>
              <w:rPr>
                <w:rFonts w:cs="Arial"/>
              </w:rPr>
            </w:pPr>
            <w:r w:rsidRPr="006400B9">
              <w:rPr>
                <w:rFonts w:cs="Arial"/>
              </w:rPr>
              <w:t>Must</w:t>
            </w:r>
          </w:p>
        </w:tc>
      </w:tr>
      <w:tr w:rsidR="00855D78" w14:paraId="2B87C073" w14:textId="77777777" w:rsidTr="1B1E5921">
        <w:trPr>
          <w:trHeight w:val="720"/>
        </w:trPr>
        <w:tc>
          <w:tcPr>
            <w:tcW w:w="570" w:type="dxa"/>
            <w:vAlign w:val="center"/>
          </w:tcPr>
          <w:p w14:paraId="01696A70" w14:textId="41584DAD" w:rsidR="00855D78" w:rsidRPr="006400B9" w:rsidRDefault="00855D78" w:rsidP="00855D78">
            <w:pPr>
              <w:jc w:val="center"/>
              <w:rPr>
                <w:rFonts w:cs="Arial"/>
                <w:b/>
              </w:rPr>
            </w:pPr>
            <w:r w:rsidRPr="006400B9">
              <w:rPr>
                <w:rFonts w:cs="Arial"/>
                <w:b/>
              </w:rPr>
              <w:lastRenderedPageBreak/>
              <w:t>13</w:t>
            </w:r>
          </w:p>
        </w:tc>
        <w:tc>
          <w:tcPr>
            <w:tcW w:w="1635" w:type="dxa"/>
            <w:vAlign w:val="center"/>
          </w:tcPr>
          <w:p w14:paraId="4424EDC1" w14:textId="2087CEAC" w:rsidR="00855D78" w:rsidRPr="006400B9" w:rsidRDefault="00EC21DD" w:rsidP="00855D78">
            <w:pPr>
              <w:jc w:val="center"/>
              <w:rPr>
                <w:rFonts w:cs="Arial"/>
              </w:rPr>
            </w:pPr>
            <w:r w:rsidRPr="006400B9">
              <w:rPr>
                <w:rFonts w:cs="Arial"/>
              </w:rPr>
              <w:t>Member</w:t>
            </w:r>
          </w:p>
        </w:tc>
        <w:tc>
          <w:tcPr>
            <w:tcW w:w="2505" w:type="dxa"/>
            <w:vAlign w:val="center"/>
          </w:tcPr>
          <w:p w14:paraId="57C1DF41" w14:textId="4F1E39FB" w:rsidR="00855D78" w:rsidRPr="006400B9" w:rsidRDefault="00F70A26" w:rsidP="00F70A26">
            <w:pPr>
              <w:rPr>
                <w:rFonts w:cs="Arial"/>
              </w:rPr>
            </w:pPr>
            <w:r w:rsidRPr="006400B9">
              <w:rPr>
                <w:rFonts w:cs="Arial"/>
              </w:rPr>
              <w:t>Share content to social networks</w:t>
            </w:r>
            <w:r w:rsidRPr="006400B9">
              <w:rPr>
                <w:rFonts w:cs="Arial"/>
              </w:rPr>
              <w:tab/>
            </w:r>
          </w:p>
        </w:tc>
        <w:tc>
          <w:tcPr>
            <w:tcW w:w="3525" w:type="dxa"/>
            <w:vAlign w:val="center"/>
          </w:tcPr>
          <w:p w14:paraId="439E9342" w14:textId="1292B838" w:rsidR="00855D78" w:rsidRPr="006400B9" w:rsidRDefault="009C5575" w:rsidP="00F70A26">
            <w:pPr>
              <w:rPr>
                <w:rFonts w:cs="Arial"/>
              </w:rPr>
            </w:pPr>
            <w:r w:rsidRPr="006400B9">
              <w:rPr>
                <w:rFonts w:cs="Arial"/>
              </w:rPr>
              <w:t>I can promote community events and information</w:t>
            </w:r>
          </w:p>
        </w:tc>
        <w:tc>
          <w:tcPr>
            <w:tcW w:w="1125" w:type="dxa"/>
            <w:vAlign w:val="center"/>
          </w:tcPr>
          <w:p w14:paraId="3584323B" w14:textId="5D5B5721" w:rsidR="00855D78" w:rsidRPr="006400B9" w:rsidRDefault="000B2360" w:rsidP="00855D78">
            <w:pPr>
              <w:jc w:val="center"/>
              <w:rPr>
                <w:rFonts w:cs="Arial"/>
              </w:rPr>
            </w:pPr>
            <w:r w:rsidRPr="006400B9">
              <w:rPr>
                <w:rFonts w:cs="Arial"/>
              </w:rPr>
              <w:t>Could</w:t>
            </w:r>
          </w:p>
        </w:tc>
      </w:tr>
      <w:tr w:rsidR="006F5F36" w14:paraId="622AF1BF" w14:textId="77777777" w:rsidTr="1B1E5921">
        <w:trPr>
          <w:trHeight w:val="720"/>
        </w:trPr>
        <w:tc>
          <w:tcPr>
            <w:tcW w:w="570" w:type="dxa"/>
            <w:vAlign w:val="center"/>
          </w:tcPr>
          <w:p w14:paraId="3194F354" w14:textId="4F4AF74B" w:rsidR="006F5F36" w:rsidRPr="006400B9" w:rsidRDefault="004325B3" w:rsidP="006F5F36">
            <w:pPr>
              <w:jc w:val="center"/>
              <w:rPr>
                <w:rFonts w:cs="Arial"/>
                <w:b/>
              </w:rPr>
            </w:pPr>
            <w:r w:rsidRPr="006400B9">
              <w:rPr>
                <w:rFonts w:cs="Arial"/>
                <w:b/>
              </w:rPr>
              <w:t>14</w:t>
            </w:r>
          </w:p>
        </w:tc>
        <w:tc>
          <w:tcPr>
            <w:tcW w:w="1635" w:type="dxa"/>
            <w:vAlign w:val="center"/>
          </w:tcPr>
          <w:p w14:paraId="3A47AC57" w14:textId="14DD434B" w:rsidR="006F5F36" w:rsidRPr="006400B9" w:rsidRDefault="006F5F36" w:rsidP="006F5F36">
            <w:pPr>
              <w:jc w:val="center"/>
              <w:rPr>
                <w:rFonts w:cs="Arial"/>
              </w:rPr>
            </w:pPr>
            <w:r w:rsidRPr="006400B9">
              <w:rPr>
                <w:rFonts w:cs="Arial"/>
              </w:rPr>
              <w:t>Member</w:t>
            </w:r>
          </w:p>
        </w:tc>
        <w:tc>
          <w:tcPr>
            <w:tcW w:w="2505" w:type="dxa"/>
            <w:vAlign w:val="center"/>
          </w:tcPr>
          <w:p w14:paraId="6AAB62BD" w14:textId="319570BF" w:rsidR="006F5F36" w:rsidRPr="006400B9" w:rsidRDefault="00B25FEF" w:rsidP="006F5F36">
            <w:pPr>
              <w:rPr>
                <w:rFonts w:cs="Arial"/>
              </w:rPr>
            </w:pPr>
            <w:r w:rsidRPr="006400B9">
              <w:rPr>
                <w:rFonts w:cs="Arial"/>
              </w:rPr>
              <w:t>Answer polls or surveys</w:t>
            </w:r>
          </w:p>
        </w:tc>
        <w:tc>
          <w:tcPr>
            <w:tcW w:w="3525" w:type="dxa"/>
            <w:vAlign w:val="center"/>
          </w:tcPr>
          <w:p w14:paraId="4BF7E465" w14:textId="2C0C3403" w:rsidR="006F5F36" w:rsidRPr="006400B9" w:rsidRDefault="008D75B3" w:rsidP="006F5F36">
            <w:pPr>
              <w:rPr>
                <w:rFonts w:cs="Arial"/>
              </w:rPr>
            </w:pPr>
            <w:r w:rsidRPr="006400B9">
              <w:rPr>
                <w:rFonts w:cs="Arial"/>
              </w:rPr>
              <w:t xml:space="preserve">I can participate in </w:t>
            </w:r>
            <w:r w:rsidR="00B25FEF" w:rsidRPr="006400B9">
              <w:rPr>
                <w:rFonts w:cs="Arial"/>
              </w:rPr>
              <w:t>polls or surveys</w:t>
            </w:r>
          </w:p>
        </w:tc>
        <w:tc>
          <w:tcPr>
            <w:tcW w:w="1125" w:type="dxa"/>
            <w:vAlign w:val="center"/>
          </w:tcPr>
          <w:p w14:paraId="0001DA93" w14:textId="2657AB59" w:rsidR="006F5F36" w:rsidRPr="006400B9" w:rsidRDefault="00D17C2A" w:rsidP="006F5F36">
            <w:pPr>
              <w:jc w:val="center"/>
              <w:rPr>
                <w:rFonts w:cs="Arial"/>
              </w:rPr>
            </w:pPr>
            <w:r w:rsidRPr="006400B9">
              <w:rPr>
                <w:rFonts w:cs="Arial"/>
              </w:rPr>
              <w:t>Must</w:t>
            </w:r>
          </w:p>
        </w:tc>
      </w:tr>
      <w:tr w:rsidR="00855D78" w14:paraId="6522F641" w14:textId="77777777" w:rsidTr="1B1E5921">
        <w:trPr>
          <w:trHeight w:val="720"/>
        </w:trPr>
        <w:tc>
          <w:tcPr>
            <w:tcW w:w="570" w:type="dxa"/>
            <w:vAlign w:val="center"/>
          </w:tcPr>
          <w:p w14:paraId="62999AC9" w14:textId="50554908" w:rsidR="00855D78" w:rsidRPr="006400B9" w:rsidRDefault="004325B3" w:rsidP="00855D78">
            <w:pPr>
              <w:jc w:val="center"/>
              <w:rPr>
                <w:rFonts w:cs="Arial"/>
                <w:b/>
              </w:rPr>
            </w:pPr>
            <w:r w:rsidRPr="006400B9">
              <w:rPr>
                <w:rFonts w:cs="Arial"/>
                <w:b/>
              </w:rPr>
              <w:t>15</w:t>
            </w:r>
          </w:p>
        </w:tc>
        <w:tc>
          <w:tcPr>
            <w:tcW w:w="1635" w:type="dxa"/>
            <w:vAlign w:val="center"/>
          </w:tcPr>
          <w:p w14:paraId="39D3F1C1" w14:textId="228209B4" w:rsidR="00855D78" w:rsidRPr="006400B9" w:rsidRDefault="00D968B2" w:rsidP="00855D78">
            <w:pPr>
              <w:jc w:val="center"/>
              <w:rPr>
                <w:rFonts w:cs="Arial"/>
              </w:rPr>
            </w:pPr>
            <w:r w:rsidRPr="006400B9">
              <w:rPr>
                <w:rFonts w:cs="Arial"/>
              </w:rPr>
              <w:t>Member</w:t>
            </w:r>
          </w:p>
        </w:tc>
        <w:tc>
          <w:tcPr>
            <w:tcW w:w="2505" w:type="dxa"/>
            <w:vAlign w:val="center"/>
          </w:tcPr>
          <w:p w14:paraId="12EE3FB3" w14:textId="3B750CC1" w:rsidR="00855D78" w:rsidRPr="006400B9" w:rsidRDefault="001477F8" w:rsidP="00F70A26">
            <w:pPr>
              <w:rPr>
                <w:rFonts w:cs="Arial"/>
              </w:rPr>
            </w:pPr>
            <w:r w:rsidRPr="006400B9">
              <w:rPr>
                <w:rFonts w:cs="Arial"/>
              </w:rPr>
              <w:t xml:space="preserve">Submit </w:t>
            </w:r>
            <w:r w:rsidR="00130430" w:rsidRPr="006400B9">
              <w:rPr>
                <w:rFonts w:cs="Arial"/>
              </w:rPr>
              <w:t>feedback</w:t>
            </w:r>
            <w:r w:rsidRPr="006400B9">
              <w:rPr>
                <w:rFonts w:cs="Arial"/>
              </w:rPr>
              <w:t xml:space="preserve"> or reports</w:t>
            </w:r>
          </w:p>
        </w:tc>
        <w:tc>
          <w:tcPr>
            <w:tcW w:w="3525" w:type="dxa"/>
            <w:vAlign w:val="center"/>
          </w:tcPr>
          <w:p w14:paraId="590E6D8C" w14:textId="2E8109C8" w:rsidR="00855D78" w:rsidRPr="006400B9" w:rsidRDefault="00130430" w:rsidP="00F70A26">
            <w:pPr>
              <w:rPr>
                <w:rFonts w:cs="Arial"/>
              </w:rPr>
            </w:pPr>
            <w:r w:rsidRPr="006400B9">
              <w:rPr>
                <w:rFonts w:cs="Arial"/>
              </w:rPr>
              <w:t>I can submit feedback or reports</w:t>
            </w:r>
          </w:p>
        </w:tc>
        <w:tc>
          <w:tcPr>
            <w:tcW w:w="1125" w:type="dxa"/>
            <w:vAlign w:val="center"/>
          </w:tcPr>
          <w:p w14:paraId="198D848E" w14:textId="7F82E285" w:rsidR="00855D78" w:rsidRPr="006400B9" w:rsidRDefault="00D17C2A" w:rsidP="00855D78">
            <w:pPr>
              <w:jc w:val="center"/>
              <w:rPr>
                <w:rFonts w:cs="Arial"/>
              </w:rPr>
            </w:pPr>
            <w:r w:rsidRPr="006400B9">
              <w:rPr>
                <w:rFonts w:cs="Arial"/>
              </w:rPr>
              <w:t>Must</w:t>
            </w:r>
          </w:p>
        </w:tc>
      </w:tr>
      <w:tr w:rsidR="00855D78" w14:paraId="728B0F1E" w14:textId="77777777" w:rsidTr="1B1E5921">
        <w:trPr>
          <w:trHeight w:val="720"/>
        </w:trPr>
        <w:tc>
          <w:tcPr>
            <w:tcW w:w="570" w:type="dxa"/>
            <w:vAlign w:val="center"/>
          </w:tcPr>
          <w:p w14:paraId="09916FA4" w14:textId="0543456F" w:rsidR="00855D78" w:rsidRPr="006400B9" w:rsidRDefault="006F5F36" w:rsidP="00855D78">
            <w:pPr>
              <w:jc w:val="center"/>
              <w:rPr>
                <w:rFonts w:cs="Arial"/>
                <w:b/>
              </w:rPr>
            </w:pPr>
            <w:r w:rsidRPr="006400B9">
              <w:rPr>
                <w:rFonts w:cs="Arial"/>
                <w:b/>
              </w:rPr>
              <w:t>1</w:t>
            </w:r>
            <w:r w:rsidR="004325B3" w:rsidRPr="006400B9">
              <w:rPr>
                <w:rFonts w:cs="Arial"/>
                <w:b/>
              </w:rPr>
              <w:t>6</w:t>
            </w:r>
          </w:p>
        </w:tc>
        <w:tc>
          <w:tcPr>
            <w:tcW w:w="1635" w:type="dxa"/>
            <w:vAlign w:val="center"/>
          </w:tcPr>
          <w:p w14:paraId="2B749256" w14:textId="5FBADAC6" w:rsidR="00855D78" w:rsidRPr="006400B9" w:rsidRDefault="001B4DEF" w:rsidP="00855D78">
            <w:pPr>
              <w:jc w:val="center"/>
              <w:rPr>
                <w:rFonts w:cs="Arial"/>
              </w:rPr>
            </w:pPr>
            <w:r w:rsidRPr="006400B9">
              <w:rPr>
                <w:rFonts w:cs="Arial"/>
              </w:rPr>
              <w:t>Member</w:t>
            </w:r>
          </w:p>
        </w:tc>
        <w:tc>
          <w:tcPr>
            <w:tcW w:w="2505" w:type="dxa"/>
            <w:vAlign w:val="center"/>
          </w:tcPr>
          <w:p w14:paraId="321ECA14" w14:textId="47E71583" w:rsidR="00855D78" w:rsidRPr="006400B9" w:rsidRDefault="00D60362" w:rsidP="00F70A26">
            <w:pPr>
              <w:rPr>
                <w:rFonts w:cs="Arial"/>
              </w:rPr>
            </w:pPr>
            <w:r w:rsidRPr="006400B9">
              <w:rPr>
                <w:rFonts w:cs="Arial"/>
              </w:rPr>
              <w:t>Contact the administrators</w:t>
            </w:r>
            <w:r w:rsidRPr="006400B9">
              <w:rPr>
                <w:rFonts w:cs="Arial"/>
              </w:rPr>
              <w:tab/>
            </w:r>
          </w:p>
        </w:tc>
        <w:tc>
          <w:tcPr>
            <w:tcW w:w="3525" w:type="dxa"/>
            <w:vAlign w:val="center"/>
          </w:tcPr>
          <w:p w14:paraId="623B3D20" w14:textId="2D2C4894" w:rsidR="00855D78" w:rsidRPr="006400B9" w:rsidRDefault="00D60362" w:rsidP="00F70A26">
            <w:pPr>
              <w:rPr>
                <w:rFonts w:cs="Arial"/>
              </w:rPr>
            </w:pPr>
            <w:r w:rsidRPr="006400B9">
              <w:rPr>
                <w:rFonts w:cs="Arial"/>
              </w:rPr>
              <w:t>I can directly submit queries and concerns</w:t>
            </w:r>
          </w:p>
        </w:tc>
        <w:tc>
          <w:tcPr>
            <w:tcW w:w="1125" w:type="dxa"/>
            <w:vAlign w:val="center"/>
          </w:tcPr>
          <w:p w14:paraId="15A4E8FE" w14:textId="2CDC71DB" w:rsidR="00855D78" w:rsidRPr="006400B9" w:rsidRDefault="00D17C2A" w:rsidP="00855D78">
            <w:pPr>
              <w:jc w:val="center"/>
              <w:rPr>
                <w:rFonts w:cs="Arial"/>
              </w:rPr>
            </w:pPr>
            <w:r w:rsidRPr="006400B9">
              <w:rPr>
                <w:rFonts w:cs="Arial"/>
              </w:rPr>
              <w:t>Must</w:t>
            </w:r>
          </w:p>
        </w:tc>
      </w:tr>
      <w:tr w:rsidR="00855D78" w14:paraId="530F2428" w14:textId="77777777" w:rsidTr="1B1E5921">
        <w:trPr>
          <w:trHeight w:val="720"/>
        </w:trPr>
        <w:tc>
          <w:tcPr>
            <w:tcW w:w="570" w:type="dxa"/>
            <w:vAlign w:val="center"/>
          </w:tcPr>
          <w:p w14:paraId="4F534A95" w14:textId="5911E086" w:rsidR="00855D78" w:rsidRPr="006400B9" w:rsidRDefault="00855D78" w:rsidP="00855D78">
            <w:pPr>
              <w:jc w:val="center"/>
              <w:rPr>
                <w:rFonts w:cs="Arial"/>
                <w:b/>
              </w:rPr>
            </w:pPr>
            <w:r w:rsidRPr="006400B9">
              <w:rPr>
                <w:rFonts w:cs="Arial"/>
                <w:b/>
              </w:rPr>
              <w:t>17</w:t>
            </w:r>
          </w:p>
        </w:tc>
        <w:tc>
          <w:tcPr>
            <w:tcW w:w="1635" w:type="dxa"/>
            <w:vAlign w:val="center"/>
          </w:tcPr>
          <w:p w14:paraId="49610E8B" w14:textId="72686DC0" w:rsidR="00855D78" w:rsidRPr="006400B9" w:rsidRDefault="001B4DEF" w:rsidP="00855D78">
            <w:pPr>
              <w:jc w:val="center"/>
              <w:rPr>
                <w:rFonts w:cs="Arial"/>
              </w:rPr>
            </w:pPr>
            <w:r w:rsidRPr="006400B9">
              <w:rPr>
                <w:rFonts w:cs="Arial"/>
              </w:rPr>
              <w:t>Member</w:t>
            </w:r>
          </w:p>
        </w:tc>
        <w:tc>
          <w:tcPr>
            <w:tcW w:w="2505" w:type="dxa"/>
            <w:vAlign w:val="center"/>
          </w:tcPr>
          <w:p w14:paraId="2B77D139" w14:textId="39E56AC6" w:rsidR="00855D78" w:rsidRPr="006400B9" w:rsidRDefault="00174D9D" w:rsidP="00F70A26">
            <w:pPr>
              <w:rPr>
                <w:rFonts w:cs="Arial"/>
              </w:rPr>
            </w:pPr>
            <w:r w:rsidRPr="006400B9">
              <w:rPr>
                <w:rFonts w:cs="Arial"/>
              </w:rPr>
              <w:t>View a member’s profile</w:t>
            </w:r>
            <w:r w:rsidRPr="006400B9">
              <w:rPr>
                <w:rFonts w:cs="Arial"/>
              </w:rPr>
              <w:tab/>
            </w:r>
          </w:p>
        </w:tc>
        <w:tc>
          <w:tcPr>
            <w:tcW w:w="3525" w:type="dxa"/>
            <w:vAlign w:val="center"/>
          </w:tcPr>
          <w:p w14:paraId="2EA252AC" w14:textId="595A62FC" w:rsidR="00855D78" w:rsidRPr="006400B9" w:rsidRDefault="00D36DAB" w:rsidP="00F70A26">
            <w:pPr>
              <w:rPr>
                <w:rFonts w:cs="Arial"/>
              </w:rPr>
            </w:pPr>
            <w:r w:rsidRPr="006400B9">
              <w:rPr>
                <w:rFonts w:cs="Arial"/>
              </w:rPr>
              <w:t>I can know more about active community members</w:t>
            </w:r>
            <w:r w:rsidRPr="006400B9">
              <w:rPr>
                <w:rFonts w:cs="Arial"/>
              </w:rPr>
              <w:tab/>
            </w:r>
          </w:p>
        </w:tc>
        <w:tc>
          <w:tcPr>
            <w:tcW w:w="1125" w:type="dxa"/>
            <w:vAlign w:val="center"/>
          </w:tcPr>
          <w:p w14:paraId="244A5798" w14:textId="0EC61011" w:rsidR="00855D78" w:rsidRPr="006400B9" w:rsidRDefault="00650140" w:rsidP="00855D78">
            <w:pPr>
              <w:jc w:val="center"/>
              <w:rPr>
                <w:rFonts w:cs="Arial"/>
              </w:rPr>
            </w:pPr>
            <w:r w:rsidRPr="006400B9">
              <w:rPr>
                <w:rFonts w:cs="Arial"/>
              </w:rPr>
              <w:t>Should</w:t>
            </w:r>
          </w:p>
        </w:tc>
      </w:tr>
      <w:tr w:rsidR="00855D78" w14:paraId="78DD0762" w14:textId="77777777" w:rsidTr="1B1E5921">
        <w:trPr>
          <w:trHeight w:val="720"/>
        </w:trPr>
        <w:tc>
          <w:tcPr>
            <w:tcW w:w="570" w:type="dxa"/>
            <w:vAlign w:val="center"/>
          </w:tcPr>
          <w:p w14:paraId="6054EE33" w14:textId="524D75AB" w:rsidR="00855D78" w:rsidRPr="006400B9" w:rsidRDefault="00855D78" w:rsidP="00855D78">
            <w:pPr>
              <w:jc w:val="center"/>
              <w:rPr>
                <w:rFonts w:cs="Arial"/>
                <w:b/>
              </w:rPr>
            </w:pPr>
            <w:r w:rsidRPr="006400B9">
              <w:rPr>
                <w:rFonts w:cs="Arial"/>
                <w:b/>
              </w:rPr>
              <w:t>18</w:t>
            </w:r>
          </w:p>
        </w:tc>
        <w:tc>
          <w:tcPr>
            <w:tcW w:w="1635" w:type="dxa"/>
            <w:vAlign w:val="center"/>
          </w:tcPr>
          <w:p w14:paraId="3542FB43" w14:textId="24AAC3E1" w:rsidR="00855D78" w:rsidRPr="006400B9" w:rsidRDefault="003D51CF" w:rsidP="00855D78">
            <w:pPr>
              <w:jc w:val="center"/>
              <w:rPr>
                <w:rFonts w:cs="Arial"/>
              </w:rPr>
            </w:pPr>
            <w:r w:rsidRPr="006400B9">
              <w:rPr>
                <w:rFonts w:cs="Arial"/>
              </w:rPr>
              <w:t>Visitor</w:t>
            </w:r>
            <w:r w:rsidRPr="006400B9">
              <w:rPr>
                <w:rFonts w:cs="Arial"/>
              </w:rPr>
              <w:tab/>
            </w:r>
          </w:p>
        </w:tc>
        <w:tc>
          <w:tcPr>
            <w:tcW w:w="2505" w:type="dxa"/>
            <w:vAlign w:val="center"/>
          </w:tcPr>
          <w:p w14:paraId="65ADFFEC" w14:textId="1E30B05A" w:rsidR="00855D78" w:rsidRPr="006400B9" w:rsidRDefault="00EA47C7" w:rsidP="00F70A26">
            <w:pPr>
              <w:rPr>
                <w:rFonts w:cs="Arial"/>
              </w:rPr>
            </w:pPr>
            <w:r w:rsidRPr="006400B9">
              <w:rPr>
                <w:rFonts w:cs="Arial"/>
              </w:rPr>
              <w:t>Follow updates from the barangay</w:t>
            </w:r>
            <w:r w:rsidRPr="006400B9">
              <w:rPr>
                <w:rFonts w:cs="Arial"/>
              </w:rPr>
              <w:tab/>
            </w:r>
          </w:p>
        </w:tc>
        <w:tc>
          <w:tcPr>
            <w:tcW w:w="3525" w:type="dxa"/>
            <w:vAlign w:val="center"/>
          </w:tcPr>
          <w:p w14:paraId="5F3FDE9E" w14:textId="203AD2B0" w:rsidR="00855D78" w:rsidRPr="006400B9" w:rsidRDefault="00351D09" w:rsidP="00F70A26">
            <w:pPr>
              <w:rPr>
                <w:rFonts w:cs="Arial"/>
              </w:rPr>
            </w:pPr>
            <w:r w:rsidRPr="006400B9">
              <w:rPr>
                <w:rFonts w:cs="Arial"/>
              </w:rPr>
              <w:t>I’m informed of important announcements and events</w:t>
            </w:r>
          </w:p>
        </w:tc>
        <w:tc>
          <w:tcPr>
            <w:tcW w:w="1125" w:type="dxa"/>
            <w:vAlign w:val="center"/>
          </w:tcPr>
          <w:p w14:paraId="304C4418" w14:textId="262110D9" w:rsidR="00855D78" w:rsidRPr="006400B9" w:rsidRDefault="00D17C2A" w:rsidP="00855D78">
            <w:pPr>
              <w:jc w:val="center"/>
              <w:rPr>
                <w:rFonts w:cs="Arial"/>
              </w:rPr>
            </w:pPr>
            <w:r w:rsidRPr="006400B9">
              <w:rPr>
                <w:rFonts w:cs="Arial"/>
              </w:rPr>
              <w:t>Must</w:t>
            </w:r>
          </w:p>
        </w:tc>
      </w:tr>
      <w:tr w:rsidR="00855D78" w14:paraId="37FE87FD" w14:textId="77777777" w:rsidTr="1B1E5921">
        <w:trPr>
          <w:trHeight w:val="720"/>
        </w:trPr>
        <w:tc>
          <w:tcPr>
            <w:tcW w:w="570" w:type="dxa"/>
            <w:vAlign w:val="center"/>
          </w:tcPr>
          <w:p w14:paraId="30946AB2" w14:textId="4667CBA5" w:rsidR="00855D78" w:rsidRPr="006400B9" w:rsidRDefault="00855D78" w:rsidP="00855D78">
            <w:pPr>
              <w:jc w:val="center"/>
              <w:rPr>
                <w:rFonts w:cs="Arial"/>
                <w:b/>
              </w:rPr>
            </w:pPr>
            <w:r w:rsidRPr="006400B9">
              <w:rPr>
                <w:rFonts w:cs="Arial"/>
                <w:b/>
              </w:rPr>
              <w:t>19</w:t>
            </w:r>
          </w:p>
        </w:tc>
        <w:tc>
          <w:tcPr>
            <w:tcW w:w="1635" w:type="dxa"/>
            <w:vAlign w:val="center"/>
          </w:tcPr>
          <w:p w14:paraId="48CDFDF0" w14:textId="53F409A1" w:rsidR="00855D78" w:rsidRPr="006400B9" w:rsidRDefault="003D51CF" w:rsidP="00855D78">
            <w:pPr>
              <w:jc w:val="center"/>
              <w:rPr>
                <w:rFonts w:cs="Arial"/>
                <w:b/>
              </w:rPr>
            </w:pPr>
            <w:r w:rsidRPr="006400B9">
              <w:rPr>
                <w:rFonts w:cs="Arial"/>
              </w:rPr>
              <w:t>Visitor</w:t>
            </w:r>
            <w:r w:rsidRPr="006400B9">
              <w:rPr>
                <w:rFonts w:cs="Arial"/>
              </w:rPr>
              <w:tab/>
            </w:r>
          </w:p>
        </w:tc>
        <w:tc>
          <w:tcPr>
            <w:tcW w:w="2505" w:type="dxa"/>
            <w:vAlign w:val="center"/>
          </w:tcPr>
          <w:p w14:paraId="2193C0C6" w14:textId="54224C70" w:rsidR="00855D78" w:rsidRPr="006400B9" w:rsidRDefault="00D968B2" w:rsidP="00F70A26">
            <w:pPr>
              <w:rPr>
                <w:rFonts w:cs="Arial"/>
                <w:b/>
              </w:rPr>
            </w:pPr>
            <w:r w:rsidRPr="006400B9">
              <w:rPr>
                <w:rFonts w:cs="Arial"/>
              </w:rPr>
              <w:t>Create an account</w:t>
            </w:r>
            <w:r w:rsidRPr="006400B9">
              <w:rPr>
                <w:rFonts w:cs="Arial"/>
              </w:rPr>
              <w:tab/>
            </w:r>
          </w:p>
        </w:tc>
        <w:tc>
          <w:tcPr>
            <w:tcW w:w="3525" w:type="dxa"/>
            <w:vAlign w:val="center"/>
          </w:tcPr>
          <w:p w14:paraId="3C572493" w14:textId="42DB548E" w:rsidR="00855D78" w:rsidRPr="006400B9" w:rsidRDefault="00D968B2" w:rsidP="00F70A26">
            <w:pPr>
              <w:rPr>
                <w:rFonts w:cs="Arial"/>
                <w:b/>
              </w:rPr>
            </w:pPr>
            <w:r w:rsidRPr="006400B9">
              <w:rPr>
                <w:rFonts w:cs="Arial"/>
              </w:rPr>
              <w:t>I can benefit from member-only features</w:t>
            </w:r>
          </w:p>
        </w:tc>
        <w:tc>
          <w:tcPr>
            <w:tcW w:w="1125" w:type="dxa"/>
            <w:vAlign w:val="center"/>
          </w:tcPr>
          <w:p w14:paraId="76230187" w14:textId="0CD529A8" w:rsidR="00855D78" w:rsidRPr="006400B9" w:rsidRDefault="00D17C2A" w:rsidP="00855D78">
            <w:pPr>
              <w:jc w:val="center"/>
              <w:rPr>
                <w:rFonts w:cs="Arial"/>
                <w:b/>
              </w:rPr>
            </w:pPr>
            <w:r w:rsidRPr="006400B9">
              <w:rPr>
                <w:rFonts w:cs="Arial"/>
              </w:rPr>
              <w:t>Must</w:t>
            </w:r>
          </w:p>
        </w:tc>
      </w:tr>
      <w:tr w:rsidR="00855D78" w14:paraId="6CF622F7" w14:textId="77777777" w:rsidTr="1B1E5921">
        <w:trPr>
          <w:trHeight w:val="720"/>
        </w:trPr>
        <w:tc>
          <w:tcPr>
            <w:tcW w:w="570" w:type="dxa"/>
            <w:vAlign w:val="center"/>
          </w:tcPr>
          <w:p w14:paraId="0A45015A" w14:textId="0859CBE8" w:rsidR="00855D78" w:rsidRPr="006400B9" w:rsidRDefault="00855D78" w:rsidP="00855D78">
            <w:pPr>
              <w:jc w:val="center"/>
              <w:rPr>
                <w:rFonts w:cs="Arial"/>
                <w:b/>
              </w:rPr>
            </w:pPr>
            <w:r w:rsidRPr="006400B9">
              <w:rPr>
                <w:rFonts w:cs="Arial"/>
                <w:b/>
              </w:rPr>
              <w:t>20</w:t>
            </w:r>
          </w:p>
        </w:tc>
        <w:tc>
          <w:tcPr>
            <w:tcW w:w="1635" w:type="dxa"/>
            <w:vAlign w:val="center"/>
          </w:tcPr>
          <w:p w14:paraId="14518A67" w14:textId="3C002730" w:rsidR="00855D78" w:rsidRPr="006400B9" w:rsidRDefault="0006291D" w:rsidP="00855D78">
            <w:pPr>
              <w:jc w:val="center"/>
              <w:rPr>
                <w:rFonts w:cs="Arial"/>
                <w:b/>
              </w:rPr>
            </w:pPr>
            <w:r w:rsidRPr="006400B9">
              <w:rPr>
                <w:rFonts w:cs="Arial"/>
              </w:rPr>
              <w:t>Member</w:t>
            </w:r>
          </w:p>
        </w:tc>
        <w:tc>
          <w:tcPr>
            <w:tcW w:w="2505" w:type="dxa"/>
            <w:vAlign w:val="center"/>
          </w:tcPr>
          <w:p w14:paraId="17374772" w14:textId="143807EE" w:rsidR="00855D78" w:rsidRPr="006400B9" w:rsidRDefault="00D968B2" w:rsidP="00F70A26">
            <w:pPr>
              <w:rPr>
                <w:rFonts w:cs="Arial"/>
                <w:b/>
              </w:rPr>
            </w:pPr>
            <w:r w:rsidRPr="006400B9">
              <w:rPr>
                <w:rFonts w:cs="Arial"/>
              </w:rPr>
              <w:t>Login to the portal</w:t>
            </w:r>
            <w:r w:rsidRPr="006400B9">
              <w:rPr>
                <w:rFonts w:cs="Arial"/>
              </w:rPr>
              <w:tab/>
            </w:r>
          </w:p>
        </w:tc>
        <w:tc>
          <w:tcPr>
            <w:tcW w:w="3525" w:type="dxa"/>
            <w:vAlign w:val="center"/>
          </w:tcPr>
          <w:p w14:paraId="3EBC9277" w14:textId="4494E245" w:rsidR="00855D78" w:rsidRPr="006400B9" w:rsidRDefault="00D968B2" w:rsidP="00F70A26">
            <w:pPr>
              <w:rPr>
                <w:rFonts w:cs="Arial"/>
                <w:b/>
              </w:rPr>
            </w:pPr>
            <w:r w:rsidRPr="006400B9">
              <w:rPr>
                <w:rFonts w:cs="Arial"/>
              </w:rPr>
              <w:t>I can access personalized content</w:t>
            </w:r>
          </w:p>
        </w:tc>
        <w:tc>
          <w:tcPr>
            <w:tcW w:w="1125" w:type="dxa"/>
            <w:vAlign w:val="center"/>
          </w:tcPr>
          <w:p w14:paraId="634BC5F5" w14:textId="3019D863" w:rsidR="00855D78" w:rsidRPr="006400B9" w:rsidRDefault="00D17C2A" w:rsidP="00855D78">
            <w:pPr>
              <w:jc w:val="center"/>
              <w:rPr>
                <w:rFonts w:cs="Arial"/>
                <w:b/>
              </w:rPr>
            </w:pPr>
            <w:r w:rsidRPr="006400B9">
              <w:rPr>
                <w:rFonts w:cs="Arial"/>
              </w:rPr>
              <w:t>Must</w:t>
            </w:r>
          </w:p>
        </w:tc>
      </w:tr>
    </w:tbl>
    <w:p w14:paraId="34AC12E3" w14:textId="61F1A9B0" w:rsidR="2BF7E994" w:rsidRPr="006400B9" w:rsidRDefault="2BF7E994" w:rsidP="2BF7E994">
      <w:pPr>
        <w:rPr>
          <w:rFonts w:cs="Arial"/>
        </w:rPr>
      </w:pPr>
    </w:p>
    <w:p w14:paraId="366532EA" w14:textId="7C55671D" w:rsidR="0E80C17E" w:rsidRPr="006400B9" w:rsidRDefault="0E80C17E" w:rsidP="0E80C17E">
      <w:pPr>
        <w:rPr>
          <w:rFonts w:cs="Arial"/>
        </w:rPr>
      </w:pPr>
    </w:p>
    <w:p w14:paraId="3C442153" w14:textId="77777777" w:rsidR="00D57C5C" w:rsidRPr="006400B9" w:rsidRDefault="00D57C5C" w:rsidP="0E80C17E">
      <w:pPr>
        <w:rPr>
          <w:rFonts w:cs="Arial"/>
        </w:rPr>
      </w:pPr>
    </w:p>
    <w:p w14:paraId="06A32CB7" w14:textId="50AF03E0" w:rsidR="351B09D6" w:rsidRPr="006400B9" w:rsidRDefault="351B09D6" w:rsidP="351B09D6">
      <w:pPr>
        <w:rPr>
          <w:rFonts w:cs="Arial"/>
        </w:rPr>
      </w:pPr>
    </w:p>
    <w:p w14:paraId="13F7BF14" w14:textId="77777777" w:rsidR="00671238" w:rsidRPr="006400B9" w:rsidRDefault="00671238" w:rsidP="351B09D6">
      <w:pPr>
        <w:rPr>
          <w:rFonts w:cs="Arial"/>
        </w:rPr>
      </w:pPr>
    </w:p>
    <w:p w14:paraId="74166263" w14:textId="77777777" w:rsidR="00671238" w:rsidRPr="006400B9" w:rsidRDefault="00671238" w:rsidP="351B09D6">
      <w:pPr>
        <w:rPr>
          <w:rFonts w:cs="Arial"/>
        </w:rPr>
      </w:pPr>
    </w:p>
    <w:p w14:paraId="321827F0" w14:textId="77777777" w:rsidR="000D5EE4" w:rsidRPr="006400B9" w:rsidRDefault="000D5EE4" w:rsidP="351B09D6">
      <w:pPr>
        <w:rPr>
          <w:rFonts w:cs="Arial"/>
        </w:rPr>
      </w:pPr>
    </w:p>
    <w:p w14:paraId="14DF8883" w14:textId="77777777" w:rsidR="00D73D86" w:rsidRPr="006400B9" w:rsidRDefault="00D73D86" w:rsidP="351B09D6">
      <w:pPr>
        <w:rPr>
          <w:rFonts w:cs="Arial"/>
        </w:rPr>
      </w:pPr>
    </w:p>
    <w:p w14:paraId="24928FA5" w14:textId="77777777" w:rsidR="00D73D86" w:rsidRPr="006400B9" w:rsidRDefault="00D73D86" w:rsidP="351B09D6">
      <w:pPr>
        <w:rPr>
          <w:rFonts w:cs="Arial"/>
        </w:rPr>
      </w:pPr>
    </w:p>
    <w:p w14:paraId="54B94467" w14:textId="77777777" w:rsidR="00D73D86" w:rsidRPr="006400B9" w:rsidRDefault="00D73D86" w:rsidP="351B09D6">
      <w:pPr>
        <w:rPr>
          <w:rFonts w:cs="Arial"/>
        </w:rPr>
      </w:pPr>
    </w:p>
    <w:p w14:paraId="4E79979A" w14:textId="77777777" w:rsidR="00D73D86" w:rsidRPr="006400B9" w:rsidRDefault="00D73D86" w:rsidP="351B09D6">
      <w:pPr>
        <w:rPr>
          <w:rFonts w:cs="Arial"/>
        </w:rPr>
      </w:pPr>
    </w:p>
    <w:p w14:paraId="4DEC87F8" w14:textId="77777777" w:rsidR="00D73D86" w:rsidRPr="006400B9" w:rsidRDefault="00D73D86" w:rsidP="351B09D6">
      <w:pPr>
        <w:rPr>
          <w:rFonts w:cs="Arial"/>
        </w:rPr>
      </w:pPr>
    </w:p>
    <w:p w14:paraId="38E70A64" w14:textId="77777777" w:rsidR="00D73D86" w:rsidRPr="006400B9" w:rsidRDefault="00D73D86" w:rsidP="351B09D6">
      <w:pPr>
        <w:rPr>
          <w:rFonts w:cs="Arial"/>
        </w:rPr>
      </w:pPr>
    </w:p>
    <w:p w14:paraId="51BD78FE" w14:textId="77777777" w:rsidR="00D73D86" w:rsidRPr="006400B9" w:rsidRDefault="00D73D86" w:rsidP="351B09D6">
      <w:pPr>
        <w:rPr>
          <w:rFonts w:cs="Arial"/>
        </w:rPr>
      </w:pPr>
    </w:p>
    <w:p w14:paraId="1DBE7157" w14:textId="77777777" w:rsidR="00D73D86" w:rsidRPr="006400B9" w:rsidRDefault="00D73D86" w:rsidP="351B09D6">
      <w:pPr>
        <w:rPr>
          <w:rFonts w:cs="Arial"/>
        </w:rPr>
      </w:pPr>
    </w:p>
    <w:p w14:paraId="29BCCDE7" w14:textId="77777777" w:rsidR="00D73D86" w:rsidRDefault="00D73D86" w:rsidP="006D29D6">
      <w:pPr>
        <w:pStyle w:val="Heading2"/>
        <w:ind w:firstLine="720"/>
        <w:rPr>
          <w:rFonts w:cs="Arial"/>
        </w:rPr>
      </w:pPr>
    </w:p>
    <w:p w14:paraId="66B89758" w14:textId="12CEFC96" w:rsidR="00AE3FFB" w:rsidRDefault="00AE3FFB" w:rsidP="006D29D6">
      <w:pPr>
        <w:pStyle w:val="Heading2"/>
        <w:ind w:firstLine="720"/>
        <w:rPr>
          <w:rFonts w:cs="Arial"/>
        </w:rPr>
      </w:pPr>
      <w:bookmarkStart w:id="69" w:name="_Toc181174100"/>
      <w:r w:rsidRPr="006400B9">
        <w:rPr>
          <w:rFonts w:cs="Arial"/>
        </w:rPr>
        <w:t>5.2 Use Case Diagram</w:t>
      </w:r>
      <w:bookmarkEnd w:id="69"/>
    </w:p>
    <w:p w14:paraId="0CDE1D68" w14:textId="77777777" w:rsidR="006D29D6" w:rsidRPr="006D29D6" w:rsidRDefault="006D29D6" w:rsidP="006D29D6"/>
    <w:p w14:paraId="17970A7A" w14:textId="34BF24DB" w:rsidR="0003315E" w:rsidRPr="006400B9" w:rsidRDefault="003305DA" w:rsidP="0003315E">
      <w:pPr>
        <w:keepNext/>
        <w:jc w:val="center"/>
        <w:rPr>
          <w:rFonts w:cs="Arial"/>
        </w:rPr>
      </w:pPr>
      <w:r w:rsidRPr="006400B9">
        <w:rPr>
          <w:rFonts w:cs="Arial"/>
          <w:noProof/>
        </w:rPr>
        <w:drawing>
          <wp:inline distT="0" distB="0" distL="0" distR="0" wp14:anchorId="23F5C5D8" wp14:editId="001A42C0">
            <wp:extent cx="4123427" cy="5396230"/>
            <wp:effectExtent l="0" t="0" r="0" b="0"/>
            <wp:docPr id="1192627717" name="Picture 7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27717" name="Picture 79" descr="A diagram of a diagram&#10;&#10;Description automatically generated"/>
                    <pic:cNvPicPr/>
                  </pic:nvPicPr>
                  <pic:blipFill rotWithShape="1">
                    <a:blip r:embed="rId17" cstate="print">
                      <a:extLst>
                        <a:ext uri="{28A0092B-C50C-407E-A947-70E740481C1C}">
                          <a14:useLocalDpi xmlns:a14="http://schemas.microsoft.com/office/drawing/2010/main" val="0"/>
                        </a:ext>
                      </a:extLst>
                    </a:blip>
                    <a:srcRect t="6849" r="5512"/>
                    <a:stretch/>
                  </pic:blipFill>
                  <pic:spPr bwMode="auto">
                    <a:xfrm>
                      <a:off x="0" y="0"/>
                      <a:ext cx="4129510" cy="5404191"/>
                    </a:xfrm>
                    <a:prstGeom prst="rect">
                      <a:avLst/>
                    </a:prstGeom>
                    <a:ln>
                      <a:noFill/>
                    </a:ln>
                    <a:extLst>
                      <a:ext uri="{53640926-AAD7-44D8-BBD7-CCE9431645EC}">
                        <a14:shadowObscured xmlns:a14="http://schemas.microsoft.com/office/drawing/2010/main"/>
                      </a:ext>
                    </a:extLst>
                  </pic:spPr>
                </pic:pic>
              </a:graphicData>
            </a:graphic>
          </wp:inline>
        </w:drawing>
      </w:r>
    </w:p>
    <w:p w14:paraId="0E02C0F6" w14:textId="59B7C738" w:rsidR="7FA072D5" w:rsidRPr="006400B9" w:rsidRDefault="0003315E" w:rsidP="0003315E">
      <w:pPr>
        <w:pStyle w:val="Caption"/>
        <w:jc w:val="center"/>
        <w:rPr>
          <w:rFonts w:cs="Arial"/>
        </w:rPr>
      </w:pPr>
      <w:bookmarkStart w:id="70" w:name="_Toc170391652"/>
      <w:r w:rsidRPr="006400B9">
        <w:rPr>
          <w:rFonts w:cs="Arial"/>
        </w:rPr>
        <w:t xml:space="preserve">Fig. </w:t>
      </w:r>
      <w:r w:rsidRPr="006400B9">
        <w:rPr>
          <w:rFonts w:cs="Arial"/>
        </w:rPr>
        <w:fldChar w:fldCharType="begin"/>
      </w:r>
      <w:r w:rsidRPr="006400B9">
        <w:rPr>
          <w:rFonts w:cs="Arial"/>
        </w:rPr>
        <w:instrText xml:space="preserve"> SEQ Fig. \* ARABIC </w:instrText>
      </w:r>
      <w:r w:rsidRPr="006400B9">
        <w:rPr>
          <w:rFonts w:cs="Arial"/>
        </w:rPr>
        <w:fldChar w:fldCharType="separate"/>
      </w:r>
      <w:r w:rsidR="00A0393D">
        <w:rPr>
          <w:rFonts w:cs="Arial"/>
          <w:noProof/>
        </w:rPr>
        <w:t>1</w:t>
      </w:r>
      <w:r w:rsidRPr="006400B9">
        <w:rPr>
          <w:rFonts w:cs="Arial"/>
        </w:rPr>
        <w:fldChar w:fldCharType="end"/>
      </w:r>
      <w:r w:rsidRPr="006400B9">
        <w:rPr>
          <w:rFonts w:cs="Arial"/>
        </w:rPr>
        <w:t>. Use Case Diagram</w:t>
      </w:r>
      <w:bookmarkEnd w:id="70"/>
    </w:p>
    <w:p w14:paraId="330125F3" w14:textId="2799D001" w:rsidR="7FA072D5" w:rsidRPr="006400B9" w:rsidRDefault="7FA072D5" w:rsidP="7FA072D5">
      <w:pPr>
        <w:ind w:firstLine="720"/>
        <w:rPr>
          <w:rFonts w:cs="Arial"/>
        </w:rPr>
      </w:pPr>
    </w:p>
    <w:p w14:paraId="3A2E1F90" w14:textId="40995895" w:rsidR="7FA072D5" w:rsidRPr="006400B9" w:rsidRDefault="55AA05DC" w:rsidP="0025359E">
      <w:pPr>
        <w:jc w:val="both"/>
        <w:rPr>
          <w:rFonts w:eastAsia="Arial" w:cs="Arial"/>
        </w:rPr>
      </w:pPr>
      <w:r w:rsidRPr="45F0EEB7">
        <w:rPr>
          <w:rFonts w:eastAsia="Arial" w:cs="Arial"/>
        </w:rPr>
        <w:t xml:space="preserve">The use case diagram for the Barangay Management System illustrates interactions between members and administrators, supporting various functionalities like account management, service requests, content sharing, </w:t>
      </w:r>
      <w:r w:rsidR="00905AC9">
        <w:rPr>
          <w:rFonts w:eastAsia="Arial" w:cs="Arial"/>
        </w:rPr>
        <w:t xml:space="preserve">and </w:t>
      </w:r>
      <w:r w:rsidRPr="45F0EEB7">
        <w:rPr>
          <w:rFonts w:eastAsia="Arial" w:cs="Arial"/>
        </w:rPr>
        <w:t xml:space="preserve">feedback provision. This digital platform aligns with the objective of transitioning to a digital record-keeping system by allowing digital account and service management, thereby improving efficiency, accuracy, and reliability. Furthermore, the system modernizes communication by enabling members to access and share updates about community events, services, and announcements, creating a centralized information hub. Additionally, </w:t>
      </w:r>
      <w:r w:rsidRPr="45F0EEB7">
        <w:rPr>
          <w:rFonts w:eastAsia="Arial" w:cs="Arial"/>
        </w:rPr>
        <w:lastRenderedPageBreak/>
        <w:t xml:space="preserve">community engagement is promoted by allowing members to share feedback and suggestions, </w:t>
      </w:r>
      <w:r w:rsidR="00905AC9">
        <w:rPr>
          <w:rFonts w:eastAsia="Arial" w:cs="Arial"/>
        </w:rPr>
        <w:t xml:space="preserve">and submit reports, </w:t>
      </w:r>
      <w:r w:rsidRPr="45F0EEB7">
        <w:rPr>
          <w:rFonts w:eastAsia="Arial" w:cs="Arial"/>
        </w:rPr>
        <w:t>encouraging active participation in community affairs.</w:t>
      </w:r>
    </w:p>
    <w:p w14:paraId="640C09CA" w14:textId="77777777" w:rsidR="005C2796" w:rsidRPr="006400B9" w:rsidRDefault="005C2796" w:rsidP="0025359E">
      <w:pPr>
        <w:jc w:val="both"/>
        <w:rPr>
          <w:rFonts w:eastAsia="Arial" w:cs="Arial"/>
        </w:rPr>
      </w:pPr>
    </w:p>
    <w:p w14:paraId="598E48D9" w14:textId="7F268B40" w:rsidR="0078260C" w:rsidRPr="006400B9" w:rsidRDefault="006400B9" w:rsidP="006D29D6">
      <w:pPr>
        <w:pStyle w:val="Heading2"/>
        <w:ind w:firstLine="720"/>
        <w:rPr>
          <w:rFonts w:cs="Arial"/>
        </w:rPr>
      </w:pPr>
      <w:bookmarkStart w:id="71" w:name="_Toc181174101"/>
      <w:r w:rsidRPr="006400B9">
        <w:rPr>
          <w:rFonts w:cs="Arial"/>
        </w:rPr>
        <w:t>5.3 Fully Dressed Use Cases</w:t>
      </w:r>
      <w:bookmarkEnd w:id="71"/>
    </w:p>
    <w:p w14:paraId="596E4432" w14:textId="77777777" w:rsidR="006400B9" w:rsidRPr="006400B9" w:rsidRDefault="006400B9" w:rsidP="006400B9">
      <w:pPr>
        <w:rPr>
          <w:rFonts w:cs="Arial"/>
        </w:rPr>
      </w:pPr>
    </w:p>
    <w:p w14:paraId="4C824E7D" w14:textId="6F8869A5" w:rsidR="0078260C" w:rsidRPr="006400B9" w:rsidRDefault="0078260C" w:rsidP="0078260C">
      <w:pPr>
        <w:jc w:val="both"/>
        <w:rPr>
          <w:rFonts w:cs="Arial"/>
        </w:rPr>
      </w:pPr>
      <w:r w:rsidRPr="006400B9">
        <w:rPr>
          <w:rFonts w:cs="Arial"/>
        </w:rPr>
        <w:t>The Fully Dressed Use Cases provide in-depth scenarios detailing specific interactions within the 802-Go platform, capturing both common and edge cases. These use cases outline the expected user actions and system responses to help ensure that the platform meets the community’s needs effectively. By focusing on detailed workflows, these use cases will support developers in implementing features that improve communication, streamline application processes, and enhance community involvement.</w:t>
      </w:r>
    </w:p>
    <w:p w14:paraId="29D347AB" w14:textId="77777777" w:rsidR="004C7E12" w:rsidRPr="006400B9" w:rsidRDefault="004C7E12" w:rsidP="0078260C">
      <w:pPr>
        <w:jc w:val="both"/>
        <w:rPr>
          <w:rFonts w:cs="Arial"/>
        </w:rPr>
      </w:pPr>
    </w:p>
    <w:p w14:paraId="50C1D705" w14:textId="0FA422FE" w:rsidR="00410A26" w:rsidRPr="006400B9" w:rsidRDefault="00EC7237" w:rsidP="00EC7237">
      <w:pPr>
        <w:jc w:val="center"/>
        <w:rPr>
          <w:rFonts w:cs="Arial"/>
          <w:b/>
          <w:bCs/>
        </w:rPr>
      </w:pPr>
      <w:r w:rsidRPr="006400B9">
        <w:rPr>
          <w:rFonts w:cs="Arial"/>
          <w:b/>
          <w:bCs/>
        </w:rPr>
        <w:t>Manage Account</w:t>
      </w:r>
    </w:p>
    <w:p w14:paraId="53C1FF94" w14:textId="032CCE57" w:rsidR="001A57CB" w:rsidRPr="006400B9" w:rsidRDefault="001A57CB" w:rsidP="001A57CB">
      <w:pPr>
        <w:pStyle w:val="Caption"/>
        <w:keepNext/>
        <w:rPr>
          <w:rFonts w:cs="Arial"/>
          <w:sz w:val="20"/>
          <w:szCs w:val="20"/>
        </w:rPr>
      </w:pPr>
      <w:r w:rsidRPr="006400B9">
        <w:rPr>
          <w:rFonts w:cs="Arial"/>
          <w:sz w:val="20"/>
          <w:szCs w:val="20"/>
        </w:rPr>
        <w:t xml:space="preserve">Table IV. </w:t>
      </w:r>
      <w:r w:rsidR="00C73D41" w:rsidRPr="006400B9">
        <w:rPr>
          <w:rFonts w:cs="Arial"/>
          <w:sz w:val="20"/>
          <w:szCs w:val="20"/>
        </w:rPr>
        <w:t xml:space="preserve">Fully Dressed Use Case - </w:t>
      </w:r>
      <w:r w:rsidRPr="006400B9">
        <w:rPr>
          <w:rFonts w:cs="Arial"/>
          <w:sz w:val="20"/>
          <w:szCs w:val="20"/>
        </w:rPr>
        <w:t>Manage Account</w:t>
      </w:r>
    </w:p>
    <w:tbl>
      <w:tblPr>
        <w:tblStyle w:val="TableGrid"/>
        <w:tblW w:w="0" w:type="auto"/>
        <w:jc w:val="center"/>
        <w:tblLayout w:type="fixed"/>
        <w:tblLook w:val="06A0" w:firstRow="1" w:lastRow="0" w:firstColumn="1" w:lastColumn="0" w:noHBand="1" w:noVBand="1"/>
      </w:tblPr>
      <w:tblGrid>
        <w:gridCol w:w="2250"/>
        <w:gridCol w:w="7110"/>
      </w:tblGrid>
      <w:tr w:rsidR="003927A9" w:rsidRPr="006400B9" w14:paraId="5FA53019" w14:textId="77777777" w:rsidTr="003927A9">
        <w:trPr>
          <w:trHeight w:val="300"/>
          <w:jc w:val="center"/>
        </w:trPr>
        <w:tc>
          <w:tcPr>
            <w:tcW w:w="2250" w:type="dxa"/>
          </w:tcPr>
          <w:p w14:paraId="2AB345E7" w14:textId="7A520B10" w:rsidR="003927A9" w:rsidRPr="006400B9" w:rsidRDefault="003927A9" w:rsidP="003927A9">
            <w:pPr>
              <w:tabs>
                <w:tab w:val="left" w:pos="200"/>
                <w:tab w:val="right" w:pos="2034"/>
              </w:tabs>
              <w:rPr>
                <w:rFonts w:cs="Arial"/>
                <w:sz w:val="20"/>
                <w:szCs w:val="20"/>
              </w:rPr>
            </w:pPr>
            <w:r w:rsidRPr="006400B9">
              <w:rPr>
                <w:rFonts w:cs="Arial"/>
              </w:rPr>
              <w:tab/>
            </w:r>
            <w:r w:rsidRPr="006400B9">
              <w:rPr>
                <w:rFonts w:cs="Arial"/>
              </w:rPr>
              <w:tab/>
              <w:t>Use Case ID:</w:t>
            </w:r>
          </w:p>
        </w:tc>
        <w:tc>
          <w:tcPr>
            <w:tcW w:w="7110" w:type="dxa"/>
          </w:tcPr>
          <w:p w14:paraId="3A8D73ED" w14:textId="77777777" w:rsidR="003927A9" w:rsidRPr="006400B9" w:rsidRDefault="003927A9">
            <w:pPr>
              <w:rPr>
                <w:rFonts w:cs="Arial"/>
              </w:rPr>
            </w:pPr>
            <w:r w:rsidRPr="006400B9">
              <w:rPr>
                <w:rFonts w:cs="Arial"/>
              </w:rPr>
              <w:t>UC-001</w:t>
            </w:r>
          </w:p>
        </w:tc>
      </w:tr>
      <w:tr w:rsidR="003927A9" w:rsidRPr="006400B9" w14:paraId="567D2280" w14:textId="77777777" w:rsidTr="003927A9">
        <w:trPr>
          <w:trHeight w:val="300"/>
          <w:jc w:val="center"/>
        </w:trPr>
        <w:tc>
          <w:tcPr>
            <w:tcW w:w="2250" w:type="dxa"/>
          </w:tcPr>
          <w:p w14:paraId="5F332997" w14:textId="77777777" w:rsidR="003927A9" w:rsidRPr="006400B9" w:rsidRDefault="003927A9">
            <w:pPr>
              <w:jc w:val="right"/>
              <w:rPr>
                <w:rFonts w:cs="Arial"/>
                <w:sz w:val="20"/>
                <w:szCs w:val="20"/>
              </w:rPr>
            </w:pPr>
            <w:r w:rsidRPr="006400B9">
              <w:rPr>
                <w:rFonts w:cs="Arial"/>
              </w:rPr>
              <w:t>Use Case Name:</w:t>
            </w:r>
          </w:p>
        </w:tc>
        <w:tc>
          <w:tcPr>
            <w:tcW w:w="7110" w:type="dxa"/>
          </w:tcPr>
          <w:p w14:paraId="48CF5F05" w14:textId="77777777" w:rsidR="003927A9" w:rsidRPr="006400B9" w:rsidRDefault="003927A9">
            <w:pPr>
              <w:rPr>
                <w:rFonts w:cs="Arial"/>
              </w:rPr>
            </w:pPr>
            <w:r w:rsidRPr="006400B9">
              <w:rPr>
                <w:rFonts w:cs="Arial"/>
              </w:rPr>
              <w:t>Manage Account</w:t>
            </w:r>
          </w:p>
        </w:tc>
      </w:tr>
      <w:tr w:rsidR="003927A9" w:rsidRPr="006400B9" w14:paraId="44BA7AB2" w14:textId="77777777" w:rsidTr="003927A9">
        <w:trPr>
          <w:trHeight w:val="300"/>
          <w:jc w:val="center"/>
        </w:trPr>
        <w:tc>
          <w:tcPr>
            <w:tcW w:w="2250" w:type="dxa"/>
          </w:tcPr>
          <w:p w14:paraId="19A1609E" w14:textId="77777777" w:rsidR="003927A9" w:rsidRPr="006400B9" w:rsidRDefault="003927A9">
            <w:pPr>
              <w:jc w:val="right"/>
              <w:rPr>
                <w:rFonts w:cs="Arial"/>
                <w:sz w:val="20"/>
                <w:szCs w:val="20"/>
              </w:rPr>
            </w:pPr>
            <w:r w:rsidRPr="006400B9">
              <w:rPr>
                <w:rFonts w:cs="Arial"/>
              </w:rPr>
              <w:t>Created By:</w:t>
            </w:r>
          </w:p>
        </w:tc>
        <w:tc>
          <w:tcPr>
            <w:tcW w:w="7110" w:type="dxa"/>
          </w:tcPr>
          <w:p w14:paraId="5F045840" w14:textId="77777777" w:rsidR="003927A9" w:rsidRPr="006400B9" w:rsidRDefault="003927A9">
            <w:pPr>
              <w:rPr>
                <w:rFonts w:cs="Arial"/>
              </w:rPr>
            </w:pPr>
            <w:r w:rsidRPr="006400B9">
              <w:rPr>
                <w:rFonts w:cs="Arial"/>
              </w:rPr>
              <w:t>Allan Miguel O. Moldez</w:t>
            </w:r>
          </w:p>
        </w:tc>
      </w:tr>
      <w:tr w:rsidR="003927A9" w:rsidRPr="006400B9" w14:paraId="08EDE0B4" w14:textId="77777777" w:rsidTr="003927A9">
        <w:trPr>
          <w:trHeight w:val="300"/>
          <w:jc w:val="center"/>
        </w:trPr>
        <w:tc>
          <w:tcPr>
            <w:tcW w:w="2250" w:type="dxa"/>
          </w:tcPr>
          <w:p w14:paraId="4101EAA3" w14:textId="77777777" w:rsidR="003927A9" w:rsidRPr="006400B9" w:rsidRDefault="003927A9">
            <w:pPr>
              <w:jc w:val="right"/>
              <w:rPr>
                <w:rFonts w:cs="Arial"/>
              </w:rPr>
            </w:pPr>
            <w:r w:rsidRPr="006400B9">
              <w:rPr>
                <w:rFonts w:cs="Arial"/>
              </w:rPr>
              <w:t>Date Created:</w:t>
            </w:r>
          </w:p>
        </w:tc>
        <w:tc>
          <w:tcPr>
            <w:tcW w:w="7110" w:type="dxa"/>
          </w:tcPr>
          <w:p w14:paraId="01933F3E" w14:textId="77777777" w:rsidR="003927A9" w:rsidRPr="006400B9" w:rsidRDefault="003927A9">
            <w:pPr>
              <w:rPr>
                <w:rFonts w:cs="Arial"/>
              </w:rPr>
            </w:pPr>
            <w:r w:rsidRPr="006400B9">
              <w:rPr>
                <w:rFonts w:cs="Arial"/>
              </w:rPr>
              <w:t>September 21, 2024</w:t>
            </w:r>
          </w:p>
        </w:tc>
      </w:tr>
      <w:tr w:rsidR="003927A9" w:rsidRPr="006400B9" w14:paraId="42229BF0" w14:textId="77777777" w:rsidTr="003927A9">
        <w:trPr>
          <w:trHeight w:val="300"/>
          <w:jc w:val="center"/>
        </w:trPr>
        <w:tc>
          <w:tcPr>
            <w:tcW w:w="2250" w:type="dxa"/>
          </w:tcPr>
          <w:p w14:paraId="28D20F31" w14:textId="77777777" w:rsidR="003927A9" w:rsidRPr="006400B9" w:rsidRDefault="003927A9">
            <w:pPr>
              <w:jc w:val="right"/>
              <w:rPr>
                <w:rFonts w:cs="Arial"/>
                <w:sz w:val="20"/>
                <w:szCs w:val="20"/>
              </w:rPr>
            </w:pPr>
            <w:r w:rsidRPr="006400B9">
              <w:rPr>
                <w:rFonts w:cs="Arial"/>
              </w:rPr>
              <w:t>Description:</w:t>
            </w:r>
          </w:p>
        </w:tc>
        <w:tc>
          <w:tcPr>
            <w:tcW w:w="7110" w:type="dxa"/>
          </w:tcPr>
          <w:p w14:paraId="1D9D99D1" w14:textId="77777777" w:rsidR="003927A9" w:rsidRPr="006400B9" w:rsidRDefault="003927A9">
            <w:pPr>
              <w:rPr>
                <w:rFonts w:cs="Arial"/>
              </w:rPr>
            </w:pPr>
            <w:r w:rsidRPr="006400B9">
              <w:rPr>
                <w:rFonts w:eastAsia="Aptos" w:cs="Arial"/>
              </w:rPr>
              <w:t>This use case allows residents and barangay officials to manage their user accounts. Users can choose to log in if they already have an account, or sign up if they do not have an existing account. Once logged in, users can update or delete their account, including updating their personal information and login credentials.</w:t>
            </w:r>
          </w:p>
        </w:tc>
      </w:tr>
      <w:tr w:rsidR="003927A9" w:rsidRPr="006400B9" w14:paraId="43FD93B4" w14:textId="77777777" w:rsidTr="003927A9">
        <w:trPr>
          <w:trHeight w:val="300"/>
          <w:jc w:val="center"/>
        </w:trPr>
        <w:tc>
          <w:tcPr>
            <w:tcW w:w="2250" w:type="dxa"/>
          </w:tcPr>
          <w:p w14:paraId="44C52070" w14:textId="77777777" w:rsidR="003927A9" w:rsidRPr="006400B9" w:rsidRDefault="003927A9">
            <w:pPr>
              <w:jc w:val="right"/>
              <w:rPr>
                <w:rFonts w:cs="Arial"/>
                <w:sz w:val="20"/>
                <w:szCs w:val="20"/>
              </w:rPr>
            </w:pPr>
            <w:r w:rsidRPr="006400B9">
              <w:rPr>
                <w:rFonts w:cs="Arial"/>
              </w:rPr>
              <w:t>Primary Actor:</w:t>
            </w:r>
          </w:p>
        </w:tc>
        <w:tc>
          <w:tcPr>
            <w:tcW w:w="7110" w:type="dxa"/>
          </w:tcPr>
          <w:p w14:paraId="597A4D8A" w14:textId="77777777" w:rsidR="003927A9" w:rsidRPr="006400B9" w:rsidRDefault="003927A9">
            <w:pPr>
              <w:rPr>
                <w:rFonts w:cs="Arial"/>
              </w:rPr>
            </w:pPr>
            <w:r w:rsidRPr="006400B9">
              <w:rPr>
                <w:rFonts w:cs="Arial"/>
              </w:rPr>
              <w:t>Residents</w:t>
            </w:r>
          </w:p>
        </w:tc>
      </w:tr>
      <w:tr w:rsidR="003927A9" w:rsidRPr="006400B9" w14:paraId="68A49B3A" w14:textId="77777777" w:rsidTr="003927A9">
        <w:trPr>
          <w:trHeight w:val="300"/>
          <w:jc w:val="center"/>
        </w:trPr>
        <w:tc>
          <w:tcPr>
            <w:tcW w:w="2250" w:type="dxa"/>
          </w:tcPr>
          <w:p w14:paraId="721841CB" w14:textId="77777777" w:rsidR="003927A9" w:rsidRPr="006400B9" w:rsidRDefault="003927A9">
            <w:pPr>
              <w:jc w:val="right"/>
              <w:rPr>
                <w:rFonts w:cs="Arial"/>
                <w:sz w:val="20"/>
                <w:szCs w:val="20"/>
              </w:rPr>
            </w:pPr>
            <w:r w:rsidRPr="006400B9">
              <w:rPr>
                <w:rFonts w:cs="Arial"/>
              </w:rPr>
              <w:t>Secondary Actor:</w:t>
            </w:r>
          </w:p>
        </w:tc>
        <w:tc>
          <w:tcPr>
            <w:tcW w:w="7110" w:type="dxa"/>
          </w:tcPr>
          <w:p w14:paraId="27A10E0C" w14:textId="77777777" w:rsidR="003927A9" w:rsidRPr="006400B9" w:rsidRDefault="003927A9">
            <w:pPr>
              <w:rPr>
                <w:rFonts w:cs="Arial"/>
              </w:rPr>
            </w:pPr>
            <w:r w:rsidRPr="006400B9">
              <w:rPr>
                <w:rFonts w:cs="Arial"/>
              </w:rPr>
              <w:t>Barangay Officials</w:t>
            </w:r>
          </w:p>
        </w:tc>
      </w:tr>
      <w:tr w:rsidR="003927A9" w:rsidRPr="006400B9" w14:paraId="6B4BE760" w14:textId="77777777" w:rsidTr="003927A9">
        <w:trPr>
          <w:trHeight w:val="300"/>
          <w:jc w:val="center"/>
        </w:trPr>
        <w:tc>
          <w:tcPr>
            <w:tcW w:w="2250" w:type="dxa"/>
          </w:tcPr>
          <w:p w14:paraId="0DE3FB1B" w14:textId="77777777" w:rsidR="003927A9" w:rsidRPr="006400B9" w:rsidRDefault="003927A9">
            <w:pPr>
              <w:jc w:val="right"/>
              <w:rPr>
                <w:rFonts w:cs="Arial"/>
                <w:sz w:val="20"/>
                <w:szCs w:val="20"/>
              </w:rPr>
            </w:pPr>
            <w:r w:rsidRPr="006400B9">
              <w:rPr>
                <w:rFonts w:cs="Arial"/>
              </w:rPr>
              <w:t>Included use cases:</w:t>
            </w:r>
          </w:p>
        </w:tc>
        <w:tc>
          <w:tcPr>
            <w:tcW w:w="7110" w:type="dxa"/>
          </w:tcPr>
          <w:p w14:paraId="7E24F806" w14:textId="77777777" w:rsidR="003927A9" w:rsidRPr="006400B9" w:rsidRDefault="003927A9">
            <w:pPr>
              <w:rPr>
                <w:rFonts w:cs="Arial"/>
              </w:rPr>
            </w:pPr>
            <w:r w:rsidRPr="006400B9">
              <w:rPr>
                <w:rFonts w:cs="Arial"/>
              </w:rPr>
              <w:t>Account Management</w:t>
            </w:r>
          </w:p>
        </w:tc>
      </w:tr>
      <w:tr w:rsidR="003927A9" w:rsidRPr="006400B9" w14:paraId="1BAA7523" w14:textId="77777777" w:rsidTr="003927A9">
        <w:trPr>
          <w:trHeight w:val="300"/>
          <w:jc w:val="center"/>
        </w:trPr>
        <w:tc>
          <w:tcPr>
            <w:tcW w:w="2250" w:type="dxa"/>
          </w:tcPr>
          <w:p w14:paraId="59F84EFA" w14:textId="77777777" w:rsidR="003927A9" w:rsidRPr="006400B9" w:rsidRDefault="003927A9">
            <w:pPr>
              <w:jc w:val="right"/>
              <w:rPr>
                <w:rFonts w:cs="Arial"/>
              </w:rPr>
            </w:pPr>
            <w:r w:rsidRPr="006400B9">
              <w:rPr>
                <w:rFonts w:cs="Arial"/>
              </w:rPr>
              <w:t>Preconditions:</w:t>
            </w:r>
          </w:p>
        </w:tc>
        <w:tc>
          <w:tcPr>
            <w:tcW w:w="7110" w:type="dxa"/>
          </w:tcPr>
          <w:p w14:paraId="25FAA576" w14:textId="77777777" w:rsidR="003927A9" w:rsidRPr="006400B9" w:rsidRDefault="003927A9" w:rsidP="006707B4">
            <w:pPr>
              <w:pStyle w:val="ListParagraph"/>
              <w:numPr>
                <w:ilvl w:val="0"/>
                <w:numId w:val="44"/>
              </w:numPr>
              <w:rPr>
                <w:rFonts w:cs="Arial"/>
              </w:rPr>
            </w:pPr>
            <w:r w:rsidRPr="006400B9">
              <w:rPr>
                <w:rFonts w:cs="Arial"/>
              </w:rPr>
              <w:t>The user must have access to the Barangay Management System.</w:t>
            </w:r>
          </w:p>
        </w:tc>
      </w:tr>
      <w:tr w:rsidR="003927A9" w:rsidRPr="006400B9" w14:paraId="73B99B63" w14:textId="77777777" w:rsidTr="003927A9">
        <w:trPr>
          <w:trHeight w:val="300"/>
          <w:jc w:val="center"/>
        </w:trPr>
        <w:tc>
          <w:tcPr>
            <w:tcW w:w="2250" w:type="dxa"/>
          </w:tcPr>
          <w:p w14:paraId="755C8E50" w14:textId="77777777" w:rsidR="003927A9" w:rsidRPr="006400B9" w:rsidRDefault="003927A9">
            <w:pPr>
              <w:jc w:val="right"/>
              <w:rPr>
                <w:rFonts w:cs="Arial"/>
              </w:rPr>
            </w:pPr>
            <w:r w:rsidRPr="006400B9">
              <w:rPr>
                <w:rFonts w:cs="Arial"/>
              </w:rPr>
              <w:t>Postconditions:</w:t>
            </w:r>
          </w:p>
        </w:tc>
        <w:tc>
          <w:tcPr>
            <w:tcW w:w="7110" w:type="dxa"/>
          </w:tcPr>
          <w:p w14:paraId="7ACC81A7" w14:textId="77777777" w:rsidR="003927A9" w:rsidRPr="006400B9" w:rsidRDefault="003927A9" w:rsidP="006707B4">
            <w:pPr>
              <w:pStyle w:val="ListParagraph"/>
              <w:numPr>
                <w:ilvl w:val="0"/>
                <w:numId w:val="43"/>
              </w:numPr>
              <w:rPr>
                <w:rFonts w:eastAsia="Aptos" w:cs="Arial"/>
              </w:rPr>
            </w:pPr>
            <w:r w:rsidRPr="006400B9">
              <w:rPr>
                <w:rFonts w:eastAsia="Aptos" w:cs="Arial"/>
              </w:rPr>
              <w:t>If the user logs in, they are authenticated, and their account information is displayed.</w:t>
            </w:r>
          </w:p>
          <w:p w14:paraId="1296E7C5" w14:textId="77777777" w:rsidR="003927A9" w:rsidRPr="006400B9" w:rsidRDefault="003927A9" w:rsidP="006707B4">
            <w:pPr>
              <w:pStyle w:val="ListParagraph"/>
              <w:numPr>
                <w:ilvl w:val="0"/>
                <w:numId w:val="43"/>
              </w:numPr>
              <w:rPr>
                <w:rFonts w:eastAsia="Aptos" w:cs="Arial"/>
              </w:rPr>
            </w:pPr>
            <w:r w:rsidRPr="006400B9">
              <w:rPr>
                <w:rFonts w:eastAsia="Aptos" w:cs="Arial"/>
              </w:rPr>
              <w:t>If the user signs up, a new account is created and saved in the system.</w:t>
            </w:r>
          </w:p>
          <w:p w14:paraId="42462D09" w14:textId="77777777" w:rsidR="003927A9" w:rsidRPr="006400B9" w:rsidRDefault="003927A9" w:rsidP="006707B4">
            <w:pPr>
              <w:pStyle w:val="ListParagraph"/>
              <w:numPr>
                <w:ilvl w:val="0"/>
                <w:numId w:val="43"/>
              </w:numPr>
              <w:rPr>
                <w:rFonts w:eastAsia="Aptos" w:cs="Arial"/>
              </w:rPr>
            </w:pPr>
            <w:r w:rsidRPr="006400B9">
              <w:rPr>
                <w:rFonts w:eastAsia="Aptos" w:cs="Arial"/>
              </w:rPr>
              <w:t>The user's account information is successfully updated or deleted.</w:t>
            </w:r>
          </w:p>
          <w:p w14:paraId="193A7C27" w14:textId="77777777" w:rsidR="003927A9" w:rsidRPr="006400B9" w:rsidRDefault="003927A9" w:rsidP="006707B4">
            <w:pPr>
              <w:pStyle w:val="ListParagraph"/>
              <w:numPr>
                <w:ilvl w:val="0"/>
                <w:numId w:val="43"/>
              </w:numPr>
              <w:rPr>
                <w:rFonts w:eastAsia="Aptos" w:cs="Arial"/>
              </w:rPr>
            </w:pPr>
            <w:r w:rsidRPr="006400B9">
              <w:rPr>
                <w:rFonts w:eastAsia="Aptos" w:cs="Arial"/>
              </w:rPr>
              <w:t>The system reflects the current account status and changes.</w:t>
            </w:r>
          </w:p>
        </w:tc>
      </w:tr>
      <w:tr w:rsidR="003927A9" w:rsidRPr="006400B9" w14:paraId="12F24EF5" w14:textId="77777777" w:rsidTr="003927A9">
        <w:trPr>
          <w:trHeight w:val="300"/>
          <w:jc w:val="center"/>
        </w:trPr>
        <w:tc>
          <w:tcPr>
            <w:tcW w:w="2250" w:type="dxa"/>
          </w:tcPr>
          <w:p w14:paraId="328B2026" w14:textId="77777777" w:rsidR="003927A9" w:rsidRPr="006400B9" w:rsidRDefault="003927A9">
            <w:pPr>
              <w:jc w:val="right"/>
              <w:rPr>
                <w:rFonts w:cs="Arial"/>
              </w:rPr>
            </w:pPr>
            <w:r w:rsidRPr="006400B9">
              <w:rPr>
                <w:rFonts w:cs="Arial"/>
              </w:rPr>
              <w:t>Main Flow:</w:t>
            </w:r>
          </w:p>
        </w:tc>
        <w:tc>
          <w:tcPr>
            <w:tcW w:w="7110" w:type="dxa"/>
          </w:tcPr>
          <w:p w14:paraId="1E5D1CF6" w14:textId="77777777" w:rsidR="003927A9" w:rsidRPr="006400B9" w:rsidRDefault="003927A9" w:rsidP="00655CDD">
            <w:pPr>
              <w:spacing w:before="240" w:after="240"/>
              <w:rPr>
                <w:rFonts w:eastAsia="Aptos" w:cs="Arial"/>
              </w:rPr>
            </w:pPr>
            <w:r w:rsidRPr="006400B9">
              <w:rPr>
                <w:rFonts w:eastAsia="Aptos" w:cs="Arial"/>
              </w:rPr>
              <w:t>The system presents two options: "Log in" or "Sign up."</w:t>
            </w:r>
          </w:p>
          <w:p w14:paraId="3522112B" w14:textId="77777777" w:rsidR="00655CDD" w:rsidRPr="006400B9" w:rsidRDefault="003927A9" w:rsidP="00655CDD">
            <w:pPr>
              <w:spacing w:before="240" w:after="240"/>
              <w:rPr>
                <w:rFonts w:eastAsia="Aptos" w:cs="Arial"/>
              </w:rPr>
            </w:pPr>
            <w:r w:rsidRPr="006400B9">
              <w:rPr>
                <w:rFonts w:eastAsia="Aptos" w:cs="Arial"/>
                <w:b/>
                <w:bCs/>
              </w:rPr>
              <w:t>For existing users (Log in):</w:t>
            </w:r>
            <w:r w:rsidRPr="006400B9">
              <w:rPr>
                <w:rFonts w:eastAsia="Aptos" w:cs="Arial"/>
              </w:rPr>
              <w:t xml:space="preserve"> </w:t>
            </w:r>
          </w:p>
          <w:p w14:paraId="152A304F"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t xml:space="preserve">The user selects the "Log in" option. </w:t>
            </w:r>
          </w:p>
          <w:p w14:paraId="69B3D62B"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t>The system prompts the user for their credentials (username and password).</w:t>
            </w:r>
          </w:p>
          <w:p w14:paraId="1FD0791E"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lastRenderedPageBreak/>
              <w:t>The system verifies the credentials.</w:t>
            </w:r>
          </w:p>
          <w:p w14:paraId="2BFF2029"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t>If valid, the system displays the account management options (update profile, change password, delete account, etc.).</w:t>
            </w:r>
          </w:p>
          <w:p w14:paraId="5999407A"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t>The user selects the desired action (e.g., update profile).</w:t>
            </w:r>
          </w:p>
          <w:p w14:paraId="5FE513D6" w14:textId="77777777" w:rsidR="00655CDD" w:rsidRPr="006400B9" w:rsidRDefault="003927A9" w:rsidP="006707B4">
            <w:pPr>
              <w:pStyle w:val="ListParagraph"/>
              <w:numPr>
                <w:ilvl w:val="0"/>
                <w:numId w:val="69"/>
              </w:numPr>
              <w:spacing w:before="240" w:after="240"/>
              <w:rPr>
                <w:rFonts w:eastAsia="Aptos" w:cs="Arial"/>
              </w:rPr>
            </w:pPr>
            <w:r w:rsidRPr="006400B9">
              <w:rPr>
                <w:rFonts w:eastAsia="Aptos" w:cs="Arial"/>
              </w:rPr>
              <w:t>The user inputs the necessary changes (e.g., updating name, contact details).</w:t>
            </w:r>
          </w:p>
          <w:p w14:paraId="6F9F65A6" w14:textId="43F998A0" w:rsidR="00655CDD" w:rsidRPr="006400B9" w:rsidRDefault="003927A9" w:rsidP="006707B4">
            <w:pPr>
              <w:pStyle w:val="ListParagraph"/>
              <w:numPr>
                <w:ilvl w:val="0"/>
                <w:numId w:val="69"/>
              </w:numPr>
              <w:spacing w:before="240" w:after="240"/>
              <w:rPr>
                <w:rFonts w:eastAsia="Aptos" w:cs="Arial"/>
              </w:rPr>
            </w:pPr>
            <w:r w:rsidRPr="006400B9">
              <w:rPr>
                <w:rFonts w:eastAsia="Aptos" w:cs="Arial"/>
                <w:lang w:val="en-US"/>
              </w:rPr>
              <w:t xml:space="preserve">The system validates the </w:t>
            </w:r>
            <w:r w:rsidR="00655CDD" w:rsidRPr="006400B9">
              <w:rPr>
                <w:rFonts w:eastAsia="Aptos" w:cs="Arial"/>
                <w:lang w:val="en-US"/>
              </w:rPr>
              <w:t>information entered</w:t>
            </w:r>
            <w:r w:rsidRPr="006400B9">
              <w:rPr>
                <w:rFonts w:eastAsia="Aptos" w:cs="Arial"/>
                <w:lang w:val="en-US"/>
              </w:rPr>
              <w:t>.</w:t>
            </w:r>
          </w:p>
          <w:p w14:paraId="752CC3F5" w14:textId="406B4E16" w:rsidR="003927A9" w:rsidRPr="006400B9" w:rsidRDefault="003927A9" w:rsidP="006707B4">
            <w:pPr>
              <w:pStyle w:val="ListParagraph"/>
              <w:numPr>
                <w:ilvl w:val="0"/>
                <w:numId w:val="69"/>
              </w:numPr>
              <w:spacing w:before="240" w:after="240"/>
              <w:rPr>
                <w:rFonts w:eastAsia="Aptos" w:cs="Arial"/>
              </w:rPr>
            </w:pPr>
            <w:r w:rsidRPr="006400B9">
              <w:rPr>
                <w:rFonts w:eastAsia="Aptos" w:cs="Arial"/>
              </w:rPr>
              <w:t>The system saves the changes and displays a confirmation message.</w:t>
            </w:r>
          </w:p>
          <w:p w14:paraId="54A029AF" w14:textId="77777777" w:rsidR="00655CDD" w:rsidRPr="006400B9" w:rsidRDefault="003927A9">
            <w:pPr>
              <w:spacing w:before="240" w:after="240"/>
              <w:rPr>
                <w:rFonts w:eastAsia="Aptos" w:cs="Arial"/>
              </w:rPr>
            </w:pPr>
            <w:r w:rsidRPr="006400B9">
              <w:rPr>
                <w:rFonts w:eastAsia="Aptos" w:cs="Arial"/>
                <w:b/>
                <w:bCs/>
              </w:rPr>
              <w:t>For new users (Sign up):</w:t>
            </w:r>
          </w:p>
          <w:p w14:paraId="6659231E" w14:textId="77777777" w:rsidR="00655CDD" w:rsidRPr="006400B9" w:rsidRDefault="003927A9" w:rsidP="006707B4">
            <w:pPr>
              <w:pStyle w:val="ListParagraph"/>
              <w:numPr>
                <w:ilvl w:val="0"/>
                <w:numId w:val="70"/>
              </w:numPr>
              <w:spacing w:before="240" w:after="240"/>
              <w:rPr>
                <w:rFonts w:cs="Arial"/>
              </w:rPr>
            </w:pPr>
            <w:r w:rsidRPr="006400B9">
              <w:rPr>
                <w:rFonts w:eastAsia="Aptos" w:cs="Arial"/>
              </w:rPr>
              <w:t>The user selects the "Sign up" option.</w:t>
            </w:r>
          </w:p>
          <w:p w14:paraId="1956E8D9" w14:textId="77777777" w:rsidR="00655CDD" w:rsidRPr="006400B9" w:rsidRDefault="003927A9" w:rsidP="006707B4">
            <w:pPr>
              <w:pStyle w:val="ListParagraph"/>
              <w:numPr>
                <w:ilvl w:val="0"/>
                <w:numId w:val="70"/>
              </w:numPr>
              <w:spacing w:before="240" w:after="240"/>
              <w:rPr>
                <w:rFonts w:cs="Arial"/>
              </w:rPr>
            </w:pPr>
            <w:r w:rsidRPr="006400B9">
              <w:rPr>
                <w:rFonts w:eastAsia="Aptos" w:cs="Arial"/>
              </w:rPr>
              <w:t>The system prompts the user for their personal details (name, address, email, etc.) and creates a new account.</w:t>
            </w:r>
          </w:p>
          <w:p w14:paraId="214D0733" w14:textId="77777777" w:rsidR="00655CDD" w:rsidRPr="006400B9" w:rsidRDefault="003927A9" w:rsidP="006707B4">
            <w:pPr>
              <w:pStyle w:val="ListParagraph"/>
              <w:numPr>
                <w:ilvl w:val="0"/>
                <w:numId w:val="70"/>
              </w:numPr>
              <w:spacing w:before="240" w:after="240"/>
              <w:rPr>
                <w:rFonts w:cs="Arial"/>
              </w:rPr>
            </w:pPr>
            <w:r w:rsidRPr="006400B9">
              <w:rPr>
                <w:rFonts w:eastAsia="Aptos" w:cs="Arial"/>
              </w:rPr>
              <w:t>The user sets a password for the new account.</w:t>
            </w:r>
          </w:p>
          <w:p w14:paraId="6E960A01" w14:textId="77777777" w:rsidR="00655CDD" w:rsidRPr="006400B9" w:rsidRDefault="003927A9" w:rsidP="006707B4">
            <w:pPr>
              <w:pStyle w:val="ListParagraph"/>
              <w:numPr>
                <w:ilvl w:val="0"/>
                <w:numId w:val="70"/>
              </w:numPr>
              <w:spacing w:before="240" w:after="240"/>
              <w:rPr>
                <w:rFonts w:cs="Arial"/>
              </w:rPr>
            </w:pPr>
            <w:r w:rsidRPr="006400B9">
              <w:rPr>
                <w:rFonts w:eastAsia="Aptos" w:cs="Arial"/>
              </w:rPr>
              <w:t xml:space="preserve">The system saves the new account details and logs the user in automatically. </w:t>
            </w:r>
          </w:p>
          <w:p w14:paraId="118A27CF" w14:textId="77777777" w:rsidR="00655CDD" w:rsidRPr="006400B9" w:rsidRDefault="003927A9" w:rsidP="006707B4">
            <w:pPr>
              <w:pStyle w:val="ListParagraph"/>
              <w:numPr>
                <w:ilvl w:val="0"/>
                <w:numId w:val="70"/>
              </w:numPr>
              <w:spacing w:before="240" w:after="240"/>
              <w:rPr>
                <w:rFonts w:cs="Arial"/>
              </w:rPr>
            </w:pPr>
            <w:r w:rsidRPr="006400B9">
              <w:rPr>
                <w:rFonts w:eastAsia="Aptos" w:cs="Arial"/>
              </w:rPr>
              <w:t xml:space="preserve">The system displays the account management options for further customization (update profile, etc.). </w:t>
            </w:r>
          </w:p>
          <w:p w14:paraId="66A99627" w14:textId="6798D7C5" w:rsidR="003927A9" w:rsidRPr="006400B9" w:rsidRDefault="003927A9" w:rsidP="006707B4">
            <w:pPr>
              <w:pStyle w:val="ListParagraph"/>
              <w:numPr>
                <w:ilvl w:val="0"/>
                <w:numId w:val="70"/>
              </w:numPr>
              <w:spacing w:before="240" w:after="240"/>
              <w:rPr>
                <w:rFonts w:cs="Arial"/>
              </w:rPr>
            </w:pPr>
            <w:r w:rsidRPr="006400B9">
              <w:rPr>
                <w:rFonts w:eastAsia="Aptos" w:cs="Arial"/>
              </w:rPr>
              <w:t>The user can proceed to update the profile or use the system as desired</w:t>
            </w:r>
            <w:r w:rsidR="00655CDD" w:rsidRPr="006400B9">
              <w:rPr>
                <w:rFonts w:eastAsia="Aptos" w:cs="Arial"/>
              </w:rPr>
              <w:t>.</w:t>
            </w:r>
          </w:p>
        </w:tc>
      </w:tr>
      <w:tr w:rsidR="003927A9" w:rsidRPr="006400B9" w14:paraId="74817F49" w14:textId="77777777" w:rsidTr="007331C5">
        <w:trPr>
          <w:trHeight w:val="4823"/>
          <w:jc w:val="center"/>
        </w:trPr>
        <w:tc>
          <w:tcPr>
            <w:tcW w:w="2250" w:type="dxa"/>
          </w:tcPr>
          <w:p w14:paraId="74CBB8FC" w14:textId="77777777" w:rsidR="003927A9" w:rsidRPr="006400B9" w:rsidRDefault="003927A9">
            <w:pPr>
              <w:jc w:val="right"/>
              <w:rPr>
                <w:rFonts w:cs="Arial"/>
              </w:rPr>
            </w:pPr>
            <w:r w:rsidRPr="006400B9">
              <w:rPr>
                <w:rFonts w:cs="Arial"/>
              </w:rPr>
              <w:lastRenderedPageBreak/>
              <w:t>Alternate Flow:</w:t>
            </w:r>
          </w:p>
        </w:tc>
        <w:tc>
          <w:tcPr>
            <w:tcW w:w="7110" w:type="dxa"/>
          </w:tcPr>
          <w:p w14:paraId="5074BF3B" w14:textId="51ACA377" w:rsidR="00E743FC" w:rsidRPr="006400B9" w:rsidRDefault="007331C5" w:rsidP="007331C5">
            <w:pPr>
              <w:rPr>
                <w:rFonts w:eastAsia="Aptos" w:cs="Arial"/>
                <w:b/>
                <w:bCs/>
              </w:rPr>
            </w:pPr>
            <w:r w:rsidRPr="006400B9">
              <w:rPr>
                <w:rFonts w:eastAsia="Aptos" w:cs="Arial"/>
                <w:b/>
                <w:bCs/>
              </w:rPr>
              <w:t>AF1</w:t>
            </w:r>
            <w:r w:rsidR="004823E0" w:rsidRPr="006400B9">
              <w:rPr>
                <w:rFonts w:eastAsia="Aptos" w:cs="Arial"/>
                <w:b/>
                <w:bCs/>
              </w:rPr>
              <w:t>: Invalid login credentials</w:t>
            </w:r>
          </w:p>
          <w:p w14:paraId="397365C6" w14:textId="79EF31DB" w:rsidR="00CE22A1" w:rsidRPr="006400B9" w:rsidRDefault="003927A9" w:rsidP="006707B4">
            <w:pPr>
              <w:pStyle w:val="ListParagraph"/>
              <w:numPr>
                <w:ilvl w:val="0"/>
                <w:numId w:val="46"/>
              </w:numPr>
              <w:rPr>
                <w:rFonts w:eastAsia="Aptos" w:cs="Arial"/>
              </w:rPr>
            </w:pPr>
            <w:r w:rsidRPr="006400B9">
              <w:rPr>
                <w:rFonts w:eastAsia="Aptos" w:cs="Arial"/>
              </w:rPr>
              <w:t>If the login credentials are invalid, the system displays an error message.</w:t>
            </w:r>
          </w:p>
          <w:p w14:paraId="39CDEACD" w14:textId="77777777" w:rsidR="00257E04" w:rsidRPr="006400B9" w:rsidRDefault="003927A9" w:rsidP="006707B4">
            <w:pPr>
              <w:pStyle w:val="ListParagraph"/>
              <w:numPr>
                <w:ilvl w:val="0"/>
                <w:numId w:val="46"/>
              </w:numPr>
              <w:rPr>
                <w:rFonts w:eastAsia="Aptos" w:cs="Arial"/>
              </w:rPr>
            </w:pPr>
            <w:r w:rsidRPr="006400B9">
              <w:rPr>
                <w:rFonts w:eastAsia="Aptos" w:cs="Arial"/>
              </w:rPr>
              <w:t>The user is prompted to re-enter their credentials.</w:t>
            </w:r>
          </w:p>
          <w:p w14:paraId="6C97F8B6" w14:textId="5898415B" w:rsidR="003927A9" w:rsidRPr="006400B9" w:rsidRDefault="003927A9" w:rsidP="006707B4">
            <w:pPr>
              <w:pStyle w:val="ListParagraph"/>
              <w:numPr>
                <w:ilvl w:val="0"/>
                <w:numId w:val="46"/>
              </w:numPr>
              <w:rPr>
                <w:rFonts w:eastAsia="Aptos" w:cs="Arial"/>
              </w:rPr>
            </w:pPr>
            <w:r w:rsidRPr="006400B9">
              <w:rPr>
                <w:rFonts w:eastAsia="Aptos" w:cs="Arial"/>
              </w:rPr>
              <w:t>Once the user corrects their credentials after being</w:t>
            </w:r>
            <w:r w:rsidR="00257E04" w:rsidRPr="006400B9">
              <w:rPr>
                <w:rFonts w:eastAsia="Aptos" w:cs="Arial"/>
              </w:rPr>
              <w:t xml:space="preserve"> </w:t>
            </w:r>
            <w:r w:rsidRPr="006400B9">
              <w:rPr>
                <w:rFonts w:eastAsia="Aptos" w:cs="Arial"/>
              </w:rPr>
              <w:t xml:space="preserve">prompted, the flow should return to the main sequence at Step </w:t>
            </w:r>
            <w:r w:rsidR="00C000FB" w:rsidRPr="006400B9">
              <w:rPr>
                <w:rFonts w:eastAsia="Aptos" w:cs="Arial"/>
              </w:rPr>
              <w:t>3</w:t>
            </w:r>
            <w:r w:rsidRPr="006400B9">
              <w:rPr>
                <w:rFonts w:eastAsia="Aptos" w:cs="Arial"/>
              </w:rPr>
              <w:t>, where the system verifies the credentials.</w:t>
            </w:r>
          </w:p>
          <w:p w14:paraId="5B8E31E3" w14:textId="77777777" w:rsidR="00257E04" w:rsidRPr="006400B9" w:rsidRDefault="00257E04" w:rsidP="00257E04">
            <w:pPr>
              <w:pStyle w:val="ListParagraph"/>
              <w:ind w:left="1080"/>
              <w:rPr>
                <w:rFonts w:eastAsia="Aptos" w:cs="Arial"/>
              </w:rPr>
            </w:pPr>
          </w:p>
          <w:p w14:paraId="0E5154FD" w14:textId="77777777" w:rsidR="00E743FC" w:rsidRPr="006400B9" w:rsidRDefault="003927A9" w:rsidP="00E743FC">
            <w:pPr>
              <w:rPr>
                <w:rFonts w:eastAsia="Aptos" w:cs="Arial"/>
              </w:rPr>
            </w:pPr>
            <w:r w:rsidRPr="006400B9">
              <w:rPr>
                <w:rFonts w:eastAsia="Aptos" w:cs="Arial"/>
                <w:b/>
                <w:bCs/>
              </w:rPr>
              <w:t>AF2: Missing or invalid sign-up information.</w:t>
            </w:r>
          </w:p>
          <w:p w14:paraId="082AA1A3" w14:textId="77777777" w:rsidR="00E743FC" w:rsidRPr="006400B9" w:rsidRDefault="003927A9" w:rsidP="006707B4">
            <w:pPr>
              <w:pStyle w:val="ListParagraph"/>
              <w:numPr>
                <w:ilvl w:val="0"/>
                <w:numId w:val="71"/>
              </w:numPr>
              <w:rPr>
                <w:rFonts w:eastAsia="Aptos" w:cs="Arial"/>
              </w:rPr>
            </w:pPr>
            <w:r w:rsidRPr="006400B9">
              <w:rPr>
                <w:rFonts w:eastAsia="Aptos" w:cs="Arial"/>
              </w:rPr>
              <w:t>If the new user provides incomplete or invalid details during sign-up, the system displays an error message prompting the user to correct or complete the information.</w:t>
            </w:r>
          </w:p>
          <w:p w14:paraId="03CCE90E" w14:textId="77777777" w:rsidR="00E743FC" w:rsidRPr="006400B9" w:rsidRDefault="003927A9" w:rsidP="006707B4">
            <w:pPr>
              <w:pStyle w:val="ListParagraph"/>
              <w:numPr>
                <w:ilvl w:val="0"/>
                <w:numId w:val="71"/>
              </w:numPr>
              <w:rPr>
                <w:rFonts w:eastAsia="Aptos" w:cs="Arial"/>
              </w:rPr>
            </w:pPr>
            <w:r w:rsidRPr="006400B9">
              <w:rPr>
                <w:rFonts w:eastAsia="Aptos" w:cs="Arial"/>
              </w:rPr>
              <w:t>The user is prompted to correct or complete the missing information before the account is created</w:t>
            </w:r>
          </w:p>
          <w:p w14:paraId="0B0907EB" w14:textId="75CE3B7C" w:rsidR="003927A9" w:rsidRPr="006400B9" w:rsidRDefault="003927A9" w:rsidP="006707B4">
            <w:pPr>
              <w:pStyle w:val="ListParagraph"/>
              <w:numPr>
                <w:ilvl w:val="0"/>
                <w:numId w:val="71"/>
              </w:numPr>
              <w:rPr>
                <w:rFonts w:eastAsia="Aptos" w:cs="Arial"/>
              </w:rPr>
            </w:pPr>
            <w:r w:rsidRPr="006400B9">
              <w:rPr>
                <w:rFonts w:eastAsia="Aptos" w:cs="Arial"/>
              </w:rPr>
              <w:t xml:space="preserve">After the user corrects the missing or invalid information, they should continue from Step </w:t>
            </w:r>
            <w:r w:rsidR="00460114" w:rsidRPr="006400B9">
              <w:rPr>
                <w:rFonts w:eastAsia="Aptos" w:cs="Arial"/>
              </w:rPr>
              <w:t>3</w:t>
            </w:r>
            <w:r w:rsidRPr="006400B9">
              <w:rPr>
                <w:rFonts w:eastAsia="Aptos" w:cs="Arial"/>
              </w:rPr>
              <w:t xml:space="preserve"> of the main flow, where the system saves the new account details and logs the user in automatically.</w:t>
            </w:r>
          </w:p>
        </w:tc>
      </w:tr>
    </w:tbl>
    <w:p w14:paraId="27D7D90C" w14:textId="77777777" w:rsidR="00410A26" w:rsidRPr="006400B9" w:rsidRDefault="00410A26" w:rsidP="0078260C">
      <w:pPr>
        <w:jc w:val="both"/>
        <w:rPr>
          <w:rFonts w:cs="Arial"/>
        </w:rPr>
      </w:pPr>
    </w:p>
    <w:p w14:paraId="475D8E73" w14:textId="20869EB2" w:rsidR="003B38EF" w:rsidRPr="006400B9" w:rsidRDefault="000A5A26" w:rsidP="000A5A26">
      <w:pPr>
        <w:jc w:val="center"/>
        <w:rPr>
          <w:rFonts w:cs="Arial"/>
          <w:b/>
          <w:bCs/>
        </w:rPr>
      </w:pPr>
      <w:r w:rsidRPr="006400B9">
        <w:rPr>
          <w:rFonts w:cs="Arial"/>
          <w:b/>
          <w:bCs/>
        </w:rPr>
        <w:t>Request Document</w:t>
      </w:r>
    </w:p>
    <w:p w14:paraId="4E04EC58" w14:textId="1C9F8AAA" w:rsidR="00434BEB" w:rsidRPr="006400B9" w:rsidRDefault="00434BEB" w:rsidP="00434BEB">
      <w:pPr>
        <w:pStyle w:val="Caption"/>
        <w:keepNext/>
        <w:rPr>
          <w:rFonts w:cs="Arial"/>
          <w:sz w:val="20"/>
          <w:szCs w:val="20"/>
        </w:rPr>
      </w:pPr>
      <w:r w:rsidRPr="006400B9">
        <w:rPr>
          <w:rFonts w:cs="Arial"/>
          <w:sz w:val="20"/>
          <w:szCs w:val="20"/>
        </w:rPr>
        <w:t>Table V.</w:t>
      </w:r>
      <w:r w:rsidR="00C73D41" w:rsidRPr="006400B9">
        <w:rPr>
          <w:rFonts w:cs="Arial"/>
          <w:sz w:val="20"/>
          <w:szCs w:val="20"/>
        </w:rPr>
        <w:t xml:space="preserve"> Fully Dressed Use Case - </w:t>
      </w:r>
      <w:r w:rsidRPr="006400B9">
        <w:rPr>
          <w:rFonts w:cs="Arial"/>
          <w:sz w:val="20"/>
          <w:szCs w:val="20"/>
        </w:rPr>
        <w:t>Request Document</w:t>
      </w:r>
    </w:p>
    <w:tbl>
      <w:tblPr>
        <w:tblStyle w:val="TableGrid"/>
        <w:tblW w:w="0" w:type="auto"/>
        <w:tblLook w:val="06A0" w:firstRow="1" w:lastRow="0" w:firstColumn="1" w:lastColumn="0" w:noHBand="1" w:noVBand="1"/>
      </w:tblPr>
      <w:tblGrid>
        <w:gridCol w:w="2249"/>
        <w:gridCol w:w="7101"/>
      </w:tblGrid>
      <w:tr w:rsidR="00434BEB" w:rsidRPr="006400B9" w14:paraId="0C86B367" w14:textId="77777777">
        <w:trPr>
          <w:trHeight w:val="300"/>
        </w:trPr>
        <w:tc>
          <w:tcPr>
            <w:tcW w:w="2249" w:type="dxa"/>
          </w:tcPr>
          <w:p w14:paraId="4261B598" w14:textId="77777777" w:rsidR="00434BEB" w:rsidRPr="006400B9" w:rsidRDefault="00434BEB">
            <w:pPr>
              <w:jc w:val="right"/>
              <w:rPr>
                <w:rFonts w:cs="Arial"/>
                <w:sz w:val="20"/>
                <w:szCs w:val="20"/>
              </w:rPr>
            </w:pPr>
            <w:r w:rsidRPr="006400B9">
              <w:rPr>
                <w:rFonts w:cs="Arial"/>
              </w:rPr>
              <w:t>Use Case ID:</w:t>
            </w:r>
          </w:p>
        </w:tc>
        <w:tc>
          <w:tcPr>
            <w:tcW w:w="7101" w:type="dxa"/>
          </w:tcPr>
          <w:p w14:paraId="39805D43" w14:textId="77777777" w:rsidR="00434BEB" w:rsidRPr="006400B9" w:rsidRDefault="00434BEB">
            <w:pPr>
              <w:rPr>
                <w:rFonts w:cs="Arial"/>
              </w:rPr>
            </w:pPr>
            <w:r w:rsidRPr="006400B9">
              <w:rPr>
                <w:rFonts w:cs="Arial"/>
              </w:rPr>
              <w:t>UC-003</w:t>
            </w:r>
          </w:p>
        </w:tc>
      </w:tr>
      <w:tr w:rsidR="00434BEB" w:rsidRPr="006400B9" w14:paraId="42C28E54" w14:textId="77777777">
        <w:trPr>
          <w:trHeight w:val="300"/>
        </w:trPr>
        <w:tc>
          <w:tcPr>
            <w:tcW w:w="2249" w:type="dxa"/>
          </w:tcPr>
          <w:p w14:paraId="269D24A7" w14:textId="77777777" w:rsidR="00434BEB" w:rsidRPr="006400B9" w:rsidRDefault="00434BEB">
            <w:pPr>
              <w:jc w:val="right"/>
              <w:rPr>
                <w:rFonts w:cs="Arial"/>
                <w:sz w:val="20"/>
                <w:szCs w:val="20"/>
              </w:rPr>
            </w:pPr>
            <w:r w:rsidRPr="006400B9">
              <w:rPr>
                <w:rFonts w:cs="Arial"/>
              </w:rPr>
              <w:t>Use Case Name:</w:t>
            </w:r>
          </w:p>
        </w:tc>
        <w:tc>
          <w:tcPr>
            <w:tcW w:w="7101" w:type="dxa"/>
          </w:tcPr>
          <w:p w14:paraId="7593D0EA" w14:textId="77777777" w:rsidR="00434BEB" w:rsidRPr="006400B9" w:rsidRDefault="00434BEB">
            <w:pPr>
              <w:spacing w:line="279" w:lineRule="auto"/>
              <w:rPr>
                <w:rFonts w:cs="Arial"/>
              </w:rPr>
            </w:pPr>
            <w:r w:rsidRPr="006400B9">
              <w:rPr>
                <w:rFonts w:eastAsia="Aptos" w:cs="Arial"/>
              </w:rPr>
              <w:t>Request Document</w:t>
            </w:r>
          </w:p>
        </w:tc>
      </w:tr>
      <w:tr w:rsidR="00434BEB" w:rsidRPr="006400B9" w14:paraId="48960873" w14:textId="77777777">
        <w:trPr>
          <w:trHeight w:val="300"/>
        </w:trPr>
        <w:tc>
          <w:tcPr>
            <w:tcW w:w="2249" w:type="dxa"/>
          </w:tcPr>
          <w:p w14:paraId="3CDB06F4" w14:textId="77777777" w:rsidR="00434BEB" w:rsidRPr="006400B9" w:rsidRDefault="00434BEB">
            <w:pPr>
              <w:jc w:val="right"/>
              <w:rPr>
                <w:rFonts w:cs="Arial"/>
                <w:sz w:val="20"/>
                <w:szCs w:val="20"/>
              </w:rPr>
            </w:pPr>
            <w:r w:rsidRPr="006400B9">
              <w:rPr>
                <w:rFonts w:cs="Arial"/>
              </w:rPr>
              <w:t>Created By:</w:t>
            </w:r>
          </w:p>
        </w:tc>
        <w:tc>
          <w:tcPr>
            <w:tcW w:w="7101" w:type="dxa"/>
          </w:tcPr>
          <w:p w14:paraId="39A6A1B2" w14:textId="77777777" w:rsidR="00434BEB" w:rsidRPr="006400B9" w:rsidRDefault="00434BEB">
            <w:pPr>
              <w:spacing w:line="279" w:lineRule="auto"/>
              <w:rPr>
                <w:rFonts w:cs="Arial"/>
              </w:rPr>
            </w:pPr>
            <w:r w:rsidRPr="006400B9">
              <w:rPr>
                <w:rFonts w:cs="Arial"/>
              </w:rPr>
              <w:t>Joana Grace Garcia</w:t>
            </w:r>
          </w:p>
        </w:tc>
      </w:tr>
      <w:tr w:rsidR="00434BEB" w:rsidRPr="006400B9" w14:paraId="3CD7C281" w14:textId="77777777">
        <w:trPr>
          <w:trHeight w:val="300"/>
        </w:trPr>
        <w:tc>
          <w:tcPr>
            <w:tcW w:w="2249" w:type="dxa"/>
          </w:tcPr>
          <w:p w14:paraId="3ECEF500" w14:textId="77777777" w:rsidR="00434BEB" w:rsidRPr="006400B9" w:rsidRDefault="00434BEB">
            <w:pPr>
              <w:jc w:val="right"/>
              <w:rPr>
                <w:rFonts w:cs="Arial"/>
              </w:rPr>
            </w:pPr>
            <w:r w:rsidRPr="006400B9">
              <w:rPr>
                <w:rFonts w:cs="Arial"/>
              </w:rPr>
              <w:lastRenderedPageBreak/>
              <w:t>Date Created:</w:t>
            </w:r>
          </w:p>
        </w:tc>
        <w:tc>
          <w:tcPr>
            <w:tcW w:w="7101" w:type="dxa"/>
          </w:tcPr>
          <w:p w14:paraId="2499D6F2" w14:textId="77777777" w:rsidR="00434BEB" w:rsidRPr="006400B9" w:rsidRDefault="00434BEB">
            <w:pPr>
              <w:rPr>
                <w:rFonts w:cs="Arial"/>
              </w:rPr>
            </w:pPr>
            <w:r w:rsidRPr="006400B9">
              <w:rPr>
                <w:rFonts w:cs="Arial"/>
              </w:rPr>
              <w:t>September 21, 2024</w:t>
            </w:r>
          </w:p>
        </w:tc>
      </w:tr>
      <w:tr w:rsidR="00434BEB" w:rsidRPr="006400B9" w14:paraId="7EB0BA09" w14:textId="77777777">
        <w:trPr>
          <w:trHeight w:val="300"/>
        </w:trPr>
        <w:tc>
          <w:tcPr>
            <w:tcW w:w="2249" w:type="dxa"/>
          </w:tcPr>
          <w:p w14:paraId="3C4D985E" w14:textId="77777777" w:rsidR="00434BEB" w:rsidRPr="006400B9" w:rsidRDefault="00434BEB">
            <w:pPr>
              <w:jc w:val="right"/>
              <w:rPr>
                <w:rFonts w:cs="Arial"/>
                <w:sz w:val="20"/>
                <w:szCs w:val="20"/>
              </w:rPr>
            </w:pPr>
            <w:r w:rsidRPr="006400B9">
              <w:rPr>
                <w:rFonts w:cs="Arial"/>
              </w:rPr>
              <w:t>Description:</w:t>
            </w:r>
          </w:p>
        </w:tc>
        <w:tc>
          <w:tcPr>
            <w:tcW w:w="7101" w:type="dxa"/>
          </w:tcPr>
          <w:p w14:paraId="07DB2F42" w14:textId="77777777" w:rsidR="00434BEB" w:rsidRPr="006400B9" w:rsidRDefault="00434BEB">
            <w:pPr>
              <w:rPr>
                <w:rFonts w:cs="Arial"/>
              </w:rPr>
            </w:pPr>
            <w:r w:rsidRPr="006400B9">
              <w:rPr>
                <w:rFonts w:eastAsia="Aptos" w:cs="Arial"/>
              </w:rPr>
              <w:t>This use case allows residents to request official documents such as certificates or permits from the barangay office. The system enables users to select the type of document, input relevant details, and submit the request for processing by barangay officials.</w:t>
            </w:r>
          </w:p>
        </w:tc>
      </w:tr>
      <w:tr w:rsidR="00434BEB" w:rsidRPr="006400B9" w14:paraId="706E19C8" w14:textId="77777777">
        <w:trPr>
          <w:trHeight w:val="300"/>
        </w:trPr>
        <w:tc>
          <w:tcPr>
            <w:tcW w:w="2249" w:type="dxa"/>
          </w:tcPr>
          <w:p w14:paraId="5CDDDAE9" w14:textId="77777777" w:rsidR="00434BEB" w:rsidRPr="006400B9" w:rsidRDefault="00434BEB">
            <w:pPr>
              <w:jc w:val="right"/>
              <w:rPr>
                <w:rFonts w:cs="Arial"/>
                <w:sz w:val="20"/>
                <w:szCs w:val="20"/>
              </w:rPr>
            </w:pPr>
            <w:r w:rsidRPr="006400B9">
              <w:rPr>
                <w:rFonts w:cs="Arial"/>
              </w:rPr>
              <w:t>Primary Actor:</w:t>
            </w:r>
          </w:p>
        </w:tc>
        <w:tc>
          <w:tcPr>
            <w:tcW w:w="7101" w:type="dxa"/>
          </w:tcPr>
          <w:p w14:paraId="46240F5C" w14:textId="77777777" w:rsidR="00434BEB" w:rsidRPr="006400B9" w:rsidRDefault="00434BEB">
            <w:pPr>
              <w:rPr>
                <w:rFonts w:cs="Arial"/>
              </w:rPr>
            </w:pPr>
            <w:r w:rsidRPr="006400B9">
              <w:rPr>
                <w:rFonts w:cs="Arial"/>
              </w:rPr>
              <w:t>Residents</w:t>
            </w:r>
          </w:p>
        </w:tc>
      </w:tr>
      <w:tr w:rsidR="00434BEB" w:rsidRPr="006400B9" w14:paraId="21F69C50" w14:textId="77777777">
        <w:trPr>
          <w:trHeight w:val="300"/>
        </w:trPr>
        <w:tc>
          <w:tcPr>
            <w:tcW w:w="2249" w:type="dxa"/>
          </w:tcPr>
          <w:p w14:paraId="4ADFF3EF" w14:textId="77777777" w:rsidR="00434BEB" w:rsidRPr="006400B9" w:rsidRDefault="00434BEB">
            <w:pPr>
              <w:jc w:val="right"/>
              <w:rPr>
                <w:rFonts w:cs="Arial"/>
                <w:sz w:val="20"/>
                <w:szCs w:val="20"/>
              </w:rPr>
            </w:pPr>
            <w:r w:rsidRPr="006400B9">
              <w:rPr>
                <w:rFonts w:cs="Arial"/>
              </w:rPr>
              <w:t>Secondary Actor:</w:t>
            </w:r>
          </w:p>
        </w:tc>
        <w:tc>
          <w:tcPr>
            <w:tcW w:w="7101" w:type="dxa"/>
          </w:tcPr>
          <w:p w14:paraId="0C9DEF6B" w14:textId="77777777" w:rsidR="00434BEB" w:rsidRPr="006400B9" w:rsidRDefault="00434BEB">
            <w:pPr>
              <w:rPr>
                <w:rFonts w:cs="Arial"/>
              </w:rPr>
            </w:pPr>
            <w:r w:rsidRPr="006400B9">
              <w:rPr>
                <w:rFonts w:cs="Arial"/>
              </w:rPr>
              <w:t>Barangay Officials</w:t>
            </w:r>
          </w:p>
        </w:tc>
      </w:tr>
      <w:tr w:rsidR="00434BEB" w:rsidRPr="006400B9" w14:paraId="2CE8C36B" w14:textId="77777777">
        <w:trPr>
          <w:trHeight w:val="300"/>
        </w:trPr>
        <w:tc>
          <w:tcPr>
            <w:tcW w:w="2249" w:type="dxa"/>
          </w:tcPr>
          <w:p w14:paraId="0CD764A2" w14:textId="77777777" w:rsidR="00434BEB" w:rsidRPr="006400B9" w:rsidRDefault="00434BEB">
            <w:pPr>
              <w:jc w:val="right"/>
              <w:rPr>
                <w:rFonts w:cs="Arial"/>
                <w:sz w:val="20"/>
                <w:szCs w:val="20"/>
              </w:rPr>
            </w:pPr>
            <w:r w:rsidRPr="006400B9">
              <w:rPr>
                <w:rFonts w:cs="Arial"/>
              </w:rPr>
              <w:t>Included use cases:</w:t>
            </w:r>
          </w:p>
        </w:tc>
        <w:tc>
          <w:tcPr>
            <w:tcW w:w="7101" w:type="dxa"/>
          </w:tcPr>
          <w:p w14:paraId="3E3C5DD7" w14:textId="77777777" w:rsidR="00434BEB" w:rsidRPr="006400B9" w:rsidRDefault="00434BEB">
            <w:pPr>
              <w:spacing w:line="279" w:lineRule="auto"/>
              <w:rPr>
                <w:rFonts w:cs="Arial"/>
              </w:rPr>
            </w:pPr>
            <w:r w:rsidRPr="006400B9">
              <w:rPr>
                <w:rFonts w:eastAsia="Aptos" w:cs="Arial"/>
              </w:rPr>
              <w:t>Request Document</w:t>
            </w:r>
          </w:p>
        </w:tc>
      </w:tr>
      <w:tr w:rsidR="00434BEB" w:rsidRPr="006400B9" w14:paraId="550CB850" w14:textId="77777777">
        <w:trPr>
          <w:trHeight w:val="300"/>
        </w:trPr>
        <w:tc>
          <w:tcPr>
            <w:tcW w:w="2249" w:type="dxa"/>
          </w:tcPr>
          <w:p w14:paraId="789DB031" w14:textId="77777777" w:rsidR="00434BEB" w:rsidRPr="006400B9" w:rsidRDefault="00434BEB">
            <w:pPr>
              <w:jc w:val="right"/>
              <w:rPr>
                <w:rFonts w:cs="Arial"/>
              </w:rPr>
            </w:pPr>
            <w:r w:rsidRPr="006400B9">
              <w:rPr>
                <w:rFonts w:cs="Arial"/>
              </w:rPr>
              <w:t>Preconditions:</w:t>
            </w:r>
          </w:p>
        </w:tc>
        <w:tc>
          <w:tcPr>
            <w:tcW w:w="7101" w:type="dxa"/>
          </w:tcPr>
          <w:p w14:paraId="547D3D36" w14:textId="77777777" w:rsidR="00434BEB" w:rsidRPr="006400B9" w:rsidRDefault="00434BEB" w:rsidP="006707B4">
            <w:pPr>
              <w:pStyle w:val="ListParagraph"/>
              <w:numPr>
                <w:ilvl w:val="0"/>
                <w:numId w:val="45"/>
              </w:numPr>
              <w:rPr>
                <w:rFonts w:eastAsia="Aptos" w:cs="Arial"/>
              </w:rPr>
            </w:pPr>
            <w:r w:rsidRPr="006400B9">
              <w:rPr>
                <w:rFonts w:cs="Arial"/>
              </w:rPr>
              <w:t>The user must be logged into the Barangay Management System.</w:t>
            </w:r>
          </w:p>
          <w:p w14:paraId="63A232BB" w14:textId="77777777" w:rsidR="00434BEB" w:rsidRPr="006400B9" w:rsidRDefault="00434BEB" w:rsidP="006707B4">
            <w:pPr>
              <w:pStyle w:val="ListParagraph"/>
              <w:numPr>
                <w:ilvl w:val="0"/>
                <w:numId w:val="45"/>
              </w:numPr>
              <w:rPr>
                <w:rFonts w:cs="Arial"/>
              </w:rPr>
            </w:pPr>
            <w:r w:rsidRPr="006400B9">
              <w:rPr>
                <w:rFonts w:cs="Arial"/>
              </w:rPr>
              <w:t>The user must have the necessary permissions to request the document.</w:t>
            </w:r>
          </w:p>
          <w:p w14:paraId="60812246" w14:textId="77777777" w:rsidR="00434BEB" w:rsidRPr="006400B9" w:rsidRDefault="00434BEB" w:rsidP="006707B4">
            <w:pPr>
              <w:pStyle w:val="ListParagraph"/>
              <w:numPr>
                <w:ilvl w:val="0"/>
                <w:numId w:val="45"/>
              </w:numPr>
              <w:rPr>
                <w:rFonts w:cs="Arial"/>
              </w:rPr>
            </w:pPr>
            <w:r w:rsidRPr="006400B9">
              <w:rPr>
                <w:rFonts w:cs="Arial"/>
              </w:rPr>
              <w:t>The barangay system must have predefined document types available for request.</w:t>
            </w:r>
          </w:p>
        </w:tc>
      </w:tr>
      <w:tr w:rsidR="00434BEB" w:rsidRPr="006400B9" w14:paraId="03BD4F2B" w14:textId="77777777">
        <w:trPr>
          <w:trHeight w:val="300"/>
        </w:trPr>
        <w:tc>
          <w:tcPr>
            <w:tcW w:w="2249" w:type="dxa"/>
          </w:tcPr>
          <w:p w14:paraId="6407A994" w14:textId="77777777" w:rsidR="00434BEB" w:rsidRPr="006400B9" w:rsidRDefault="00434BEB">
            <w:pPr>
              <w:jc w:val="right"/>
              <w:rPr>
                <w:rFonts w:cs="Arial"/>
              </w:rPr>
            </w:pPr>
            <w:r w:rsidRPr="006400B9">
              <w:rPr>
                <w:rFonts w:cs="Arial"/>
              </w:rPr>
              <w:t>Postconditions:</w:t>
            </w:r>
          </w:p>
        </w:tc>
        <w:tc>
          <w:tcPr>
            <w:tcW w:w="7101" w:type="dxa"/>
          </w:tcPr>
          <w:p w14:paraId="15018EC6" w14:textId="77777777" w:rsidR="00434BEB" w:rsidRPr="006400B9" w:rsidRDefault="00434BEB" w:rsidP="006707B4">
            <w:pPr>
              <w:pStyle w:val="ListParagraph"/>
              <w:numPr>
                <w:ilvl w:val="0"/>
                <w:numId w:val="45"/>
              </w:numPr>
              <w:rPr>
                <w:rFonts w:eastAsia="Aptos" w:cs="Arial"/>
              </w:rPr>
            </w:pPr>
            <w:r w:rsidRPr="006400B9">
              <w:rPr>
                <w:rFonts w:eastAsia="Aptos" w:cs="Arial"/>
              </w:rPr>
              <w:t>The user's document request is successfully submitted and recorded in the system.</w:t>
            </w:r>
          </w:p>
          <w:p w14:paraId="77CF0D01" w14:textId="77777777" w:rsidR="00434BEB" w:rsidRPr="006400B9" w:rsidRDefault="00434BEB" w:rsidP="006707B4">
            <w:pPr>
              <w:pStyle w:val="ListParagraph"/>
              <w:numPr>
                <w:ilvl w:val="0"/>
                <w:numId w:val="45"/>
              </w:numPr>
              <w:rPr>
                <w:rFonts w:eastAsia="Aptos" w:cs="Arial"/>
              </w:rPr>
            </w:pPr>
            <w:r w:rsidRPr="006400B9">
              <w:rPr>
                <w:rFonts w:eastAsia="Aptos" w:cs="Arial"/>
              </w:rPr>
              <w:t>The barangay officials are notified of the request for further processing.</w:t>
            </w:r>
          </w:p>
          <w:p w14:paraId="5D32DFB7" w14:textId="77777777" w:rsidR="00434BEB" w:rsidRPr="006400B9" w:rsidRDefault="00434BEB" w:rsidP="006707B4">
            <w:pPr>
              <w:pStyle w:val="ListParagraph"/>
              <w:numPr>
                <w:ilvl w:val="0"/>
                <w:numId w:val="45"/>
              </w:numPr>
              <w:rPr>
                <w:rFonts w:eastAsia="Aptos" w:cs="Arial"/>
              </w:rPr>
            </w:pPr>
            <w:r w:rsidRPr="006400B9">
              <w:rPr>
                <w:rFonts w:eastAsia="Aptos" w:cs="Arial"/>
              </w:rPr>
              <w:t>The system tracks the request status for the user to follow up.</w:t>
            </w:r>
          </w:p>
        </w:tc>
      </w:tr>
      <w:tr w:rsidR="00434BEB" w:rsidRPr="006400B9" w14:paraId="205DD242" w14:textId="77777777">
        <w:trPr>
          <w:trHeight w:val="300"/>
        </w:trPr>
        <w:tc>
          <w:tcPr>
            <w:tcW w:w="2249" w:type="dxa"/>
          </w:tcPr>
          <w:p w14:paraId="1092D660" w14:textId="77777777" w:rsidR="00434BEB" w:rsidRPr="006400B9" w:rsidRDefault="00434BEB">
            <w:pPr>
              <w:jc w:val="right"/>
              <w:rPr>
                <w:rFonts w:cs="Arial"/>
              </w:rPr>
            </w:pPr>
            <w:r w:rsidRPr="006400B9">
              <w:rPr>
                <w:rFonts w:cs="Arial"/>
              </w:rPr>
              <w:t>Main Flow:</w:t>
            </w:r>
          </w:p>
        </w:tc>
        <w:tc>
          <w:tcPr>
            <w:tcW w:w="7101" w:type="dxa"/>
          </w:tcPr>
          <w:p w14:paraId="6C36EBBA" w14:textId="77777777" w:rsidR="00434BEB" w:rsidRPr="006400B9" w:rsidRDefault="00434BEB" w:rsidP="006707B4">
            <w:pPr>
              <w:pStyle w:val="ListParagraph"/>
              <w:numPr>
                <w:ilvl w:val="0"/>
                <w:numId w:val="47"/>
              </w:numPr>
              <w:rPr>
                <w:rFonts w:eastAsia="Aptos" w:cs="Arial"/>
              </w:rPr>
            </w:pPr>
            <w:r w:rsidRPr="006400B9">
              <w:rPr>
                <w:rFonts w:eastAsia="Aptos" w:cs="Arial"/>
              </w:rPr>
              <w:t>The user selects the "Request Document" option from the main dashboard.</w:t>
            </w:r>
          </w:p>
          <w:p w14:paraId="11FE2A05" w14:textId="77777777" w:rsidR="00434BEB" w:rsidRPr="006400B9" w:rsidRDefault="00434BEB" w:rsidP="006707B4">
            <w:pPr>
              <w:pStyle w:val="ListParagraph"/>
              <w:numPr>
                <w:ilvl w:val="0"/>
                <w:numId w:val="47"/>
              </w:numPr>
              <w:rPr>
                <w:rFonts w:eastAsia="Aptos" w:cs="Arial"/>
              </w:rPr>
            </w:pPr>
            <w:r w:rsidRPr="006400B9">
              <w:rPr>
                <w:rFonts w:eastAsia="Aptos" w:cs="Arial"/>
              </w:rPr>
              <w:t>The system displays a list of available document types (e.g., Barangay Clearance, Certificate of Residency).</w:t>
            </w:r>
          </w:p>
          <w:p w14:paraId="5E9EC793" w14:textId="77777777" w:rsidR="00434BEB" w:rsidRPr="006400B9" w:rsidRDefault="00434BEB" w:rsidP="006707B4">
            <w:pPr>
              <w:pStyle w:val="ListParagraph"/>
              <w:numPr>
                <w:ilvl w:val="0"/>
                <w:numId w:val="47"/>
              </w:numPr>
              <w:rPr>
                <w:rFonts w:eastAsia="Aptos" w:cs="Arial"/>
              </w:rPr>
            </w:pPr>
            <w:r w:rsidRPr="006400B9">
              <w:rPr>
                <w:rFonts w:eastAsia="Aptos" w:cs="Arial"/>
              </w:rPr>
              <w:t>The user selects the type of document they wish to request.</w:t>
            </w:r>
          </w:p>
          <w:p w14:paraId="0C5B305E" w14:textId="77777777" w:rsidR="00434BEB" w:rsidRPr="006400B9" w:rsidRDefault="00434BEB" w:rsidP="006707B4">
            <w:pPr>
              <w:pStyle w:val="ListParagraph"/>
              <w:numPr>
                <w:ilvl w:val="0"/>
                <w:numId w:val="47"/>
              </w:numPr>
              <w:rPr>
                <w:rFonts w:eastAsia="Aptos" w:cs="Arial"/>
              </w:rPr>
            </w:pPr>
            <w:r w:rsidRPr="006400B9">
              <w:rPr>
                <w:rFonts w:eastAsia="Aptos" w:cs="Arial"/>
              </w:rPr>
              <w:t>The system prompts the user to input any required details (e.g., purpose of the request, personal information, supporting documents).</w:t>
            </w:r>
          </w:p>
          <w:p w14:paraId="215B3116" w14:textId="77777777" w:rsidR="00434BEB" w:rsidRPr="006400B9" w:rsidRDefault="00434BEB" w:rsidP="006707B4">
            <w:pPr>
              <w:pStyle w:val="ListParagraph"/>
              <w:numPr>
                <w:ilvl w:val="0"/>
                <w:numId w:val="47"/>
              </w:numPr>
              <w:rPr>
                <w:rFonts w:eastAsia="Aptos" w:cs="Arial"/>
              </w:rPr>
            </w:pPr>
            <w:r w:rsidRPr="006400B9">
              <w:rPr>
                <w:rFonts w:eastAsia="Aptos" w:cs="Arial"/>
              </w:rPr>
              <w:t>The user fills in the required details and submits the request.</w:t>
            </w:r>
          </w:p>
          <w:p w14:paraId="4276CF8A" w14:textId="77777777" w:rsidR="00434BEB" w:rsidRPr="006400B9" w:rsidRDefault="00434BEB" w:rsidP="006707B4">
            <w:pPr>
              <w:pStyle w:val="ListParagraph"/>
              <w:numPr>
                <w:ilvl w:val="0"/>
                <w:numId w:val="47"/>
              </w:numPr>
              <w:rPr>
                <w:rFonts w:eastAsia="Aptos" w:cs="Arial"/>
              </w:rPr>
            </w:pPr>
            <w:r w:rsidRPr="006400B9">
              <w:rPr>
                <w:rFonts w:eastAsia="Aptos" w:cs="Arial"/>
              </w:rPr>
              <w:t>The system validates the information.</w:t>
            </w:r>
          </w:p>
          <w:p w14:paraId="6304C3F6" w14:textId="77777777" w:rsidR="00434BEB" w:rsidRPr="006400B9" w:rsidRDefault="00434BEB" w:rsidP="006707B4">
            <w:pPr>
              <w:pStyle w:val="ListParagraph"/>
              <w:numPr>
                <w:ilvl w:val="0"/>
                <w:numId w:val="47"/>
              </w:numPr>
              <w:rPr>
                <w:rFonts w:eastAsia="Aptos" w:cs="Arial"/>
              </w:rPr>
            </w:pPr>
            <w:r w:rsidRPr="006400B9">
              <w:rPr>
                <w:rFonts w:eastAsia="Aptos" w:cs="Arial"/>
              </w:rPr>
              <w:t>The system confirms that the document request has been successfully submitted and provides a reference number for tracking.</w:t>
            </w:r>
          </w:p>
          <w:p w14:paraId="48DEA49C" w14:textId="77777777" w:rsidR="00434BEB" w:rsidRPr="006400B9" w:rsidRDefault="00434BEB" w:rsidP="006707B4">
            <w:pPr>
              <w:pStyle w:val="ListParagraph"/>
              <w:numPr>
                <w:ilvl w:val="0"/>
                <w:numId w:val="47"/>
              </w:numPr>
              <w:rPr>
                <w:rFonts w:eastAsia="Aptos" w:cs="Arial"/>
              </w:rPr>
            </w:pPr>
            <w:r w:rsidRPr="006400B9">
              <w:rPr>
                <w:rFonts w:eastAsia="Aptos" w:cs="Arial"/>
              </w:rPr>
              <w:t>The user logs out or continues to use the system.</w:t>
            </w:r>
          </w:p>
        </w:tc>
      </w:tr>
      <w:tr w:rsidR="00434BEB" w:rsidRPr="006400B9" w14:paraId="39726E84" w14:textId="77777777">
        <w:trPr>
          <w:trHeight w:val="300"/>
        </w:trPr>
        <w:tc>
          <w:tcPr>
            <w:tcW w:w="2249" w:type="dxa"/>
          </w:tcPr>
          <w:p w14:paraId="4A5802CC" w14:textId="77777777" w:rsidR="00434BEB" w:rsidRPr="006400B9" w:rsidRDefault="00434BEB">
            <w:pPr>
              <w:jc w:val="right"/>
              <w:rPr>
                <w:rFonts w:cs="Arial"/>
              </w:rPr>
            </w:pPr>
            <w:r w:rsidRPr="006400B9">
              <w:rPr>
                <w:rFonts w:cs="Arial"/>
              </w:rPr>
              <w:t>Alternate Flow:</w:t>
            </w:r>
          </w:p>
        </w:tc>
        <w:tc>
          <w:tcPr>
            <w:tcW w:w="7101" w:type="dxa"/>
          </w:tcPr>
          <w:p w14:paraId="2D701744" w14:textId="77777777" w:rsidR="00434BEB" w:rsidRPr="006400B9" w:rsidRDefault="00434BEB" w:rsidP="007560CE">
            <w:pPr>
              <w:rPr>
                <w:rFonts w:cs="Arial"/>
                <w:b/>
                <w:bCs/>
              </w:rPr>
            </w:pPr>
            <w:r w:rsidRPr="006400B9">
              <w:rPr>
                <w:rFonts w:cs="Arial"/>
                <w:b/>
                <w:bCs/>
              </w:rPr>
              <w:t>AF1: Missing or incomplete information during document request.</w:t>
            </w:r>
          </w:p>
          <w:p w14:paraId="4039464C" w14:textId="77777777" w:rsidR="00434BEB" w:rsidRPr="006400B9" w:rsidRDefault="00434BEB" w:rsidP="006707B4">
            <w:pPr>
              <w:pStyle w:val="ListParagraph"/>
              <w:numPr>
                <w:ilvl w:val="0"/>
                <w:numId w:val="48"/>
              </w:numPr>
              <w:rPr>
                <w:rFonts w:cs="Arial"/>
              </w:rPr>
            </w:pPr>
            <w:r w:rsidRPr="006400B9">
              <w:rPr>
                <w:rFonts w:cs="Arial"/>
              </w:rPr>
              <w:t>If the user submits the request with missing or incomplete information, the system displays an error message.</w:t>
            </w:r>
          </w:p>
          <w:p w14:paraId="704AAD18" w14:textId="77777777" w:rsidR="00434BEB" w:rsidRPr="006400B9" w:rsidRDefault="00434BEB" w:rsidP="006707B4">
            <w:pPr>
              <w:pStyle w:val="ListParagraph"/>
              <w:numPr>
                <w:ilvl w:val="0"/>
                <w:numId w:val="48"/>
              </w:numPr>
              <w:rPr>
                <w:rFonts w:cs="Arial"/>
              </w:rPr>
            </w:pPr>
            <w:r w:rsidRPr="006400B9">
              <w:rPr>
                <w:rFonts w:cs="Arial"/>
              </w:rPr>
              <w:t>The user is prompted to complete the missing fields and re-submit the request.</w:t>
            </w:r>
          </w:p>
          <w:p w14:paraId="7BDF699A" w14:textId="77777777" w:rsidR="00434BEB" w:rsidRPr="006400B9" w:rsidRDefault="00434BEB" w:rsidP="006707B4">
            <w:pPr>
              <w:pStyle w:val="ListParagraph"/>
              <w:numPr>
                <w:ilvl w:val="0"/>
                <w:numId w:val="48"/>
              </w:numPr>
              <w:rPr>
                <w:rFonts w:cs="Arial"/>
              </w:rPr>
            </w:pPr>
            <w:r w:rsidRPr="006400B9">
              <w:rPr>
                <w:rFonts w:cs="Arial"/>
              </w:rPr>
              <w:t>After the user completes the missing fields, the flow should return to the main flow at Step 6, where the system validates the information.</w:t>
            </w:r>
          </w:p>
          <w:p w14:paraId="44E32AC3" w14:textId="77777777" w:rsidR="00434BEB" w:rsidRPr="006400B9" w:rsidRDefault="00434BEB" w:rsidP="007560CE">
            <w:pPr>
              <w:rPr>
                <w:rFonts w:cs="Arial"/>
                <w:b/>
                <w:bCs/>
              </w:rPr>
            </w:pPr>
            <w:r w:rsidRPr="006400B9">
              <w:rPr>
                <w:rFonts w:cs="Arial"/>
                <w:b/>
                <w:bCs/>
              </w:rPr>
              <w:t>AF2: Document type unavailable.</w:t>
            </w:r>
          </w:p>
          <w:p w14:paraId="59EC5161" w14:textId="77777777" w:rsidR="00434BEB" w:rsidRPr="006400B9" w:rsidRDefault="00434BEB" w:rsidP="006707B4">
            <w:pPr>
              <w:pStyle w:val="ListParagraph"/>
              <w:numPr>
                <w:ilvl w:val="0"/>
                <w:numId w:val="49"/>
              </w:numPr>
              <w:rPr>
                <w:rFonts w:cs="Arial"/>
              </w:rPr>
            </w:pPr>
            <w:r w:rsidRPr="006400B9">
              <w:rPr>
                <w:rFonts w:cs="Arial"/>
              </w:rPr>
              <w:t>If the user tries to request an unavailable document, the system shows a message indicating the unavailability.</w:t>
            </w:r>
          </w:p>
          <w:p w14:paraId="59FAEE92" w14:textId="77777777" w:rsidR="00434BEB" w:rsidRPr="006400B9" w:rsidRDefault="00434BEB" w:rsidP="006707B4">
            <w:pPr>
              <w:pStyle w:val="ListParagraph"/>
              <w:numPr>
                <w:ilvl w:val="0"/>
                <w:numId w:val="49"/>
              </w:numPr>
              <w:rPr>
                <w:rFonts w:cs="Arial"/>
              </w:rPr>
            </w:pPr>
            <w:r w:rsidRPr="006400B9">
              <w:rPr>
                <w:rFonts w:cs="Arial"/>
              </w:rPr>
              <w:t>The user is provided with an option to be notified when the document type becomes available.</w:t>
            </w:r>
          </w:p>
          <w:p w14:paraId="0A9F4C4E" w14:textId="77777777" w:rsidR="00434BEB" w:rsidRPr="006400B9" w:rsidRDefault="00434BEB" w:rsidP="006707B4">
            <w:pPr>
              <w:pStyle w:val="ListParagraph"/>
              <w:numPr>
                <w:ilvl w:val="0"/>
                <w:numId w:val="49"/>
              </w:numPr>
              <w:rPr>
                <w:rFonts w:cs="Arial"/>
              </w:rPr>
            </w:pPr>
            <w:r w:rsidRPr="006400B9">
              <w:rPr>
                <w:rFonts w:cs="Arial"/>
              </w:rPr>
              <w:t xml:space="preserve">If the user opts to be notified about the document availability, the alternate flow might logically end, or the </w:t>
            </w:r>
            <w:r w:rsidRPr="006400B9">
              <w:rPr>
                <w:rFonts w:cs="Arial"/>
              </w:rPr>
              <w:lastRenderedPageBreak/>
              <w:t>user can return to Step 3 to select a different document type once the unavailable one becomes accessible.</w:t>
            </w:r>
          </w:p>
          <w:p w14:paraId="1C3F0A14" w14:textId="77777777" w:rsidR="00434BEB" w:rsidRPr="006400B9" w:rsidRDefault="00434BEB">
            <w:pPr>
              <w:rPr>
                <w:rFonts w:cs="Arial"/>
              </w:rPr>
            </w:pPr>
          </w:p>
        </w:tc>
      </w:tr>
    </w:tbl>
    <w:p w14:paraId="23539536" w14:textId="0E406FB2" w:rsidR="004C7E12" w:rsidRPr="006400B9" w:rsidRDefault="004C7E12" w:rsidP="008433CC">
      <w:pPr>
        <w:tabs>
          <w:tab w:val="left" w:pos="1853"/>
          <w:tab w:val="left" w:pos="3807"/>
        </w:tabs>
        <w:rPr>
          <w:rFonts w:cs="Arial"/>
        </w:rPr>
      </w:pPr>
    </w:p>
    <w:p w14:paraId="4DAA2D44" w14:textId="6FE3E4E8" w:rsidR="00D903E5" w:rsidRPr="006400B9" w:rsidRDefault="005C73E1" w:rsidP="005C73E1">
      <w:pPr>
        <w:tabs>
          <w:tab w:val="left" w:pos="1853"/>
        </w:tabs>
        <w:jc w:val="center"/>
        <w:rPr>
          <w:rFonts w:cs="Arial"/>
          <w:b/>
          <w:bCs/>
        </w:rPr>
      </w:pPr>
      <w:r w:rsidRPr="006400B9">
        <w:rPr>
          <w:rFonts w:cs="Arial"/>
          <w:b/>
          <w:bCs/>
        </w:rPr>
        <w:t>View News/Announcement</w:t>
      </w:r>
      <w:r w:rsidR="00C73D41" w:rsidRPr="006400B9">
        <w:rPr>
          <w:rFonts w:cs="Arial"/>
          <w:b/>
          <w:bCs/>
        </w:rPr>
        <w:t>s</w:t>
      </w:r>
    </w:p>
    <w:p w14:paraId="14489C28" w14:textId="3FF33277" w:rsidR="008433CC" w:rsidRPr="006400B9" w:rsidRDefault="008433CC" w:rsidP="008433CC">
      <w:pPr>
        <w:pStyle w:val="Caption"/>
        <w:keepNext/>
        <w:rPr>
          <w:rFonts w:cs="Arial"/>
          <w:sz w:val="20"/>
          <w:szCs w:val="20"/>
        </w:rPr>
      </w:pPr>
      <w:r w:rsidRPr="006400B9">
        <w:rPr>
          <w:rFonts w:cs="Arial"/>
          <w:sz w:val="20"/>
          <w:szCs w:val="20"/>
        </w:rPr>
        <w:t>Table V</w:t>
      </w:r>
      <w:r w:rsidR="00C73D41" w:rsidRPr="006400B9">
        <w:rPr>
          <w:rFonts w:cs="Arial"/>
          <w:sz w:val="20"/>
          <w:szCs w:val="20"/>
        </w:rPr>
        <w:t>I</w:t>
      </w:r>
      <w:r w:rsidRPr="006400B9">
        <w:rPr>
          <w:rFonts w:cs="Arial"/>
          <w:sz w:val="20"/>
          <w:szCs w:val="20"/>
        </w:rPr>
        <w:t xml:space="preserve">. </w:t>
      </w:r>
      <w:r w:rsidR="00C73D41" w:rsidRPr="006400B9">
        <w:rPr>
          <w:rFonts w:cs="Arial"/>
          <w:sz w:val="20"/>
          <w:szCs w:val="20"/>
        </w:rPr>
        <w:t>Fully Dressed Use Case – View News/Announcements</w:t>
      </w:r>
    </w:p>
    <w:tbl>
      <w:tblPr>
        <w:tblStyle w:val="TableGrid"/>
        <w:tblW w:w="0" w:type="auto"/>
        <w:tblLook w:val="06A0" w:firstRow="1" w:lastRow="0" w:firstColumn="1" w:lastColumn="0" w:noHBand="1" w:noVBand="1"/>
      </w:tblPr>
      <w:tblGrid>
        <w:gridCol w:w="2249"/>
        <w:gridCol w:w="7101"/>
      </w:tblGrid>
      <w:tr w:rsidR="0004697E" w:rsidRPr="006400B9" w14:paraId="35624668" w14:textId="77777777">
        <w:trPr>
          <w:trHeight w:val="300"/>
        </w:trPr>
        <w:tc>
          <w:tcPr>
            <w:tcW w:w="2250" w:type="dxa"/>
          </w:tcPr>
          <w:p w14:paraId="7EF2A608" w14:textId="77777777" w:rsidR="0004697E" w:rsidRPr="006400B9" w:rsidRDefault="0004697E">
            <w:pPr>
              <w:jc w:val="right"/>
              <w:rPr>
                <w:rFonts w:cs="Arial"/>
                <w:sz w:val="20"/>
                <w:szCs w:val="20"/>
              </w:rPr>
            </w:pPr>
            <w:r w:rsidRPr="006400B9">
              <w:rPr>
                <w:rFonts w:cs="Arial"/>
              </w:rPr>
              <w:t>Use Case ID:</w:t>
            </w:r>
          </w:p>
        </w:tc>
        <w:tc>
          <w:tcPr>
            <w:tcW w:w="7110" w:type="dxa"/>
          </w:tcPr>
          <w:p w14:paraId="3DD87DE3" w14:textId="77777777" w:rsidR="0004697E" w:rsidRPr="006400B9" w:rsidRDefault="0004697E">
            <w:pPr>
              <w:rPr>
                <w:rFonts w:cs="Arial"/>
              </w:rPr>
            </w:pPr>
            <w:r w:rsidRPr="006400B9">
              <w:rPr>
                <w:rFonts w:cs="Arial"/>
              </w:rPr>
              <w:t>UC-003</w:t>
            </w:r>
          </w:p>
        </w:tc>
      </w:tr>
      <w:tr w:rsidR="0004697E" w:rsidRPr="006400B9" w14:paraId="6E83CDB0" w14:textId="77777777">
        <w:trPr>
          <w:trHeight w:val="300"/>
        </w:trPr>
        <w:tc>
          <w:tcPr>
            <w:tcW w:w="2250" w:type="dxa"/>
          </w:tcPr>
          <w:p w14:paraId="1633CE90" w14:textId="77777777" w:rsidR="0004697E" w:rsidRPr="006400B9" w:rsidRDefault="0004697E">
            <w:pPr>
              <w:jc w:val="right"/>
              <w:rPr>
                <w:rFonts w:cs="Arial"/>
                <w:sz w:val="20"/>
                <w:szCs w:val="20"/>
              </w:rPr>
            </w:pPr>
            <w:r w:rsidRPr="006400B9">
              <w:rPr>
                <w:rFonts w:cs="Arial"/>
              </w:rPr>
              <w:t>Use Case Name:</w:t>
            </w:r>
          </w:p>
        </w:tc>
        <w:tc>
          <w:tcPr>
            <w:tcW w:w="7110" w:type="dxa"/>
          </w:tcPr>
          <w:p w14:paraId="5C88286D" w14:textId="77777777" w:rsidR="0004697E" w:rsidRPr="006400B9" w:rsidRDefault="0004697E">
            <w:pPr>
              <w:spacing w:line="279" w:lineRule="auto"/>
              <w:rPr>
                <w:rFonts w:cs="Arial"/>
              </w:rPr>
            </w:pPr>
            <w:r w:rsidRPr="006400B9">
              <w:rPr>
                <w:rFonts w:cs="Arial"/>
              </w:rPr>
              <w:t>View News/Announcements</w:t>
            </w:r>
          </w:p>
        </w:tc>
      </w:tr>
      <w:tr w:rsidR="0004697E" w:rsidRPr="006400B9" w14:paraId="2AEB3CE2" w14:textId="77777777">
        <w:trPr>
          <w:trHeight w:val="300"/>
        </w:trPr>
        <w:tc>
          <w:tcPr>
            <w:tcW w:w="2250" w:type="dxa"/>
          </w:tcPr>
          <w:p w14:paraId="5176CEF3" w14:textId="77777777" w:rsidR="0004697E" w:rsidRPr="006400B9" w:rsidRDefault="0004697E">
            <w:pPr>
              <w:jc w:val="right"/>
              <w:rPr>
                <w:rFonts w:cs="Arial"/>
                <w:sz w:val="20"/>
                <w:szCs w:val="20"/>
              </w:rPr>
            </w:pPr>
            <w:r w:rsidRPr="006400B9">
              <w:rPr>
                <w:rFonts w:cs="Arial"/>
              </w:rPr>
              <w:t>Created By:</w:t>
            </w:r>
          </w:p>
        </w:tc>
        <w:tc>
          <w:tcPr>
            <w:tcW w:w="7110" w:type="dxa"/>
          </w:tcPr>
          <w:p w14:paraId="55EE1D6A" w14:textId="77777777" w:rsidR="0004697E" w:rsidRPr="006400B9" w:rsidRDefault="0004697E">
            <w:pPr>
              <w:spacing w:line="279" w:lineRule="auto"/>
              <w:rPr>
                <w:rFonts w:cs="Arial"/>
              </w:rPr>
            </w:pPr>
            <w:r w:rsidRPr="006400B9">
              <w:rPr>
                <w:rFonts w:cs="Arial"/>
              </w:rPr>
              <w:t>Hazel Ann Mones</w:t>
            </w:r>
          </w:p>
        </w:tc>
      </w:tr>
      <w:tr w:rsidR="0004697E" w:rsidRPr="006400B9" w14:paraId="5A9EB76D" w14:textId="77777777">
        <w:trPr>
          <w:trHeight w:val="300"/>
        </w:trPr>
        <w:tc>
          <w:tcPr>
            <w:tcW w:w="2250" w:type="dxa"/>
          </w:tcPr>
          <w:p w14:paraId="1D8B679F" w14:textId="77777777" w:rsidR="0004697E" w:rsidRPr="006400B9" w:rsidRDefault="0004697E">
            <w:pPr>
              <w:jc w:val="right"/>
              <w:rPr>
                <w:rFonts w:cs="Arial"/>
              </w:rPr>
            </w:pPr>
            <w:r w:rsidRPr="006400B9">
              <w:rPr>
                <w:rFonts w:cs="Arial"/>
              </w:rPr>
              <w:t>Date Created:</w:t>
            </w:r>
          </w:p>
        </w:tc>
        <w:tc>
          <w:tcPr>
            <w:tcW w:w="7110" w:type="dxa"/>
          </w:tcPr>
          <w:p w14:paraId="0812F71D" w14:textId="77777777" w:rsidR="0004697E" w:rsidRPr="006400B9" w:rsidRDefault="0004697E">
            <w:pPr>
              <w:rPr>
                <w:rFonts w:cs="Arial"/>
              </w:rPr>
            </w:pPr>
            <w:r w:rsidRPr="006400B9">
              <w:rPr>
                <w:rFonts w:cs="Arial"/>
              </w:rPr>
              <w:t>September 21, 2024</w:t>
            </w:r>
          </w:p>
        </w:tc>
      </w:tr>
      <w:tr w:rsidR="0004697E" w:rsidRPr="006400B9" w14:paraId="24394C7C" w14:textId="77777777">
        <w:trPr>
          <w:trHeight w:val="300"/>
        </w:trPr>
        <w:tc>
          <w:tcPr>
            <w:tcW w:w="2250" w:type="dxa"/>
          </w:tcPr>
          <w:p w14:paraId="15EFAAAA" w14:textId="77777777" w:rsidR="0004697E" w:rsidRPr="006400B9" w:rsidRDefault="0004697E">
            <w:pPr>
              <w:jc w:val="right"/>
              <w:rPr>
                <w:rFonts w:cs="Arial"/>
                <w:sz w:val="20"/>
                <w:szCs w:val="20"/>
              </w:rPr>
            </w:pPr>
            <w:r w:rsidRPr="006400B9">
              <w:rPr>
                <w:rFonts w:cs="Arial"/>
              </w:rPr>
              <w:t>Description:</w:t>
            </w:r>
          </w:p>
        </w:tc>
        <w:tc>
          <w:tcPr>
            <w:tcW w:w="7110" w:type="dxa"/>
          </w:tcPr>
          <w:p w14:paraId="2672FBF9" w14:textId="77777777" w:rsidR="0004697E" w:rsidRPr="006400B9" w:rsidRDefault="0004697E">
            <w:pPr>
              <w:rPr>
                <w:rFonts w:cs="Arial"/>
              </w:rPr>
            </w:pPr>
            <w:r w:rsidRPr="006400B9">
              <w:rPr>
                <w:rFonts w:eastAsia="Aptos" w:cs="Arial"/>
              </w:rPr>
              <w:t>This use case allows residents and barangay officials to view the latest news and announcements posted by the barangay. The system will display a list of announcements, and users can view the details of each announcement.</w:t>
            </w:r>
          </w:p>
        </w:tc>
      </w:tr>
      <w:tr w:rsidR="0004697E" w:rsidRPr="006400B9" w14:paraId="4EB9C769" w14:textId="77777777">
        <w:trPr>
          <w:trHeight w:val="300"/>
        </w:trPr>
        <w:tc>
          <w:tcPr>
            <w:tcW w:w="2250" w:type="dxa"/>
          </w:tcPr>
          <w:p w14:paraId="45380065" w14:textId="77777777" w:rsidR="0004697E" w:rsidRPr="006400B9" w:rsidRDefault="0004697E">
            <w:pPr>
              <w:jc w:val="right"/>
              <w:rPr>
                <w:rFonts w:cs="Arial"/>
                <w:sz w:val="20"/>
                <w:szCs w:val="20"/>
              </w:rPr>
            </w:pPr>
            <w:r w:rsidRPr="006400B9">
              <w:rPr>
                <w:rFonts w:cs="Arial"/>
              </w:rPr>
              <w:t>Primary Actor:</w:t>
            </w:r>
          </w:p>
        </w:tc>
        <w:tc>
          <w:tcPr>
            <w:tcW w:w="7110" w:type="dxa"/>
          </w:tcPr>
          <w:p w14:paraId="10740A3F" w14:textId="77777777" w:rsidR="0004697E" w:rsidRPr="006400B9" w:rsidRDefault="0004697E">
            <w:pPr>
              <w:rPr>
                <w:rFonts w:cs="Arial"/>
              </w:rPr>
            </w:pPr>
            <w:r w:rsidRPr="006400B9">
              <w:rPr>
                <w:rFonts w:cs="Arial"/>
              </w:rPr>
              <w:t>Residents</w:t>
            </w:r>
          </w:p>
        </w:tc>
      </w:tr>
      <w:tr w:rsidR="0004697E" w:rsidRPr="006400B9" w14:paraId="0B9A2642" w14:textId="77777777">
        <w:trPr>
          <w:trHeight w:val="300"/>
        </w:trPr>
        <w:tc>
          <w:tcPr>
            <w:tcW w:w="2250" w:type="dxa"/>
          </w:tcPr>
          <w:p w14:paraId="4823EDA5" w14:textId="77777777" w:rsidR="0004697E" w:rsidRPr="006400B9" w:rsidRDefault="0004697E">
            <w:pPr>
              <w:jc w:val="right"/>
              <w:rPr>
                <w:rFonts w:cs="Arial"/>
                <w:sz w:val="20"/>
                <w:szCs w:val="20"/>
              </w:rPr>
            </w:pPr>
            <w:r w:rsidRPr="006400B9">
              <w:rPr>
                <w:rFonts w:cs="Arial"/>
              </w:rPr>
              <w:t>Secondary Actor:</w:t>
            </w:r>
          </w:p>
        </w:tc>
        <w:tc>
          <w:tcPr>
            <w:tcW w:w="7110" w:type="dxa"/>
          </w:tcPr>
          <w:p w14:paraId="2560BF5D" w14:textId="77777777" w:rsidR="0004697E" w:rsidRPr="006400B9" w:rsidRDefault="0004697E">
            <w:pPr>
              <w:rPr>
                <w:rFonts w:cs="Arial"/>
              </w:rPr>
            </w:pPr>
            <w:r w:rsidRPr="006400B9">
              <w:rPr>
                <w:rFonts w:cs="Arial"/>
              </w:rPr>
              <w:t>Barangay Officials</w:t>
            </w:r>
          </w:p>
        </w:tc>
      </w:tr>
      <w:tr w:rsidR="0004697E" w:rsidRPr="006400B9" w14:paraId="3296797E" w14:textId="77777777">
        <w:trPr>
          <w:trHeight w:val="300"/>
        </w:trPr>
        <w:tc>
          <w:tcPr>
            <w:tcW w:w="2250" w:type="dxa"/>
          </w:tcPr>
          <w:p w14:paraId="33BA72CA" w14:textId="77777777" w:rsidR="0004697E" w:rsidRPr="006400B9" w:rsidRDefault="0004697E">
            <w:pPr>
              <w:jc w:val="right"/>
              <w:rPr>
                <w:rFonts w:cs="Arial"/>
                <w:sz w:val="20"/>
                <w:szCs w:val="20"/>
              </w:rPr>
            </w:pPr>
            <w:r w:rsidRPr="006400B9">
              <w:rPr>
                <w:rFonts w:cs="Arial"/>
              </w:rPr>
              <w:t>Included use cases:</w:t>
            </w:r>
          </w:p>
        </w:tc>
        <w:tc>
          <w:tcPr>
            <w:tcW w:w="7110" w:type="dxa"/>
          </w:tcPr>
          <w:p w14:paraId="12D28DCC" w14:textId="77777777" w:rsidR="0004697E" w:rsidRPr="006400B9" w:rsidRDefault="0004697E">
            <w:pPr>
              <w:spacing w:line="279" w:lineRule="auto"/>
              <w:rPr>
                <w:rFonts w:cs="Arial"/>
              </w:rPr>
            </w:pPr>
            <w:r w:rsidRPr="006400B9">
              <w:rPr>
                <w:rFonts w:cs="Arial"/>
              </w:rPr>
              <w:t>View News/Announcements</w:t>
            </w:r>
          </w:p>
        </w:tc>
      </w:tr>
      <w:tr w:rsidR="0004697E" w:rsidRPr="006400B9" w14:paraId="6526CC11" w14:textId="77777777">
        <w:trPr>
          <w:trHeight w:val="300"/>
        </w:trPr>
        <w:tc>
          <w:tcPr>
            <w:tcW w:w="2250" w:type="dxa"/>
          </w:tcPr>
          <w:p w14:paraId="51BF9AF5" w14:textId="77777777" w:rsidR="0004697E" w:rsidRPr="006400B9" w:rsidRDefault="0004697E">
            <w:pPr>
              <w:jc w:val="right"/>
              <w:rPr>
                <w:rFonts w:cs="Arial"/>
              </w:rPr>
            </w:pPr>
            <w:r w:rsidRPr="006400B9">
              <w:rPr>
                <w:rFonts w:cs="Arial"/>
              </w:rPr>
              <w:t>Preconditions:</w:t>
            </w:r>
          </w:p>
        </w:tc>
        <w:tc>
          <w:tcPr>
            <w:tcW w:w="7110" w:type="dxa"/>
          </w:tcPr>
          <w:p w14:paraId="3EA88E15" w14:textId="77777777" w:rsidR="0004697E" w:rsidRPr="006400B9" w:rsidRDefault="0004697E" w:rsidP="006707B4">
            <w:pPr>
              <w:pStyle w:val="ListParagraph"/>
              <w:numPr>
                <w:ilvl w:val="0"/>
                <w:numId w:val="45"/>
              </w:numPr>
              <w:rPr>
                <w:rFonts w:eastAsia="Aptos" w:cs="Arial"/>
              </w:rPr>
            </w:pPr>
            <w:r w:rsidRPr="006400B9">
              <w:rPr>
                <w:rFonts w:eastAsia="Aptos" w:cs="Arial"/>
              </w:rPr>
              <w:t>The user must be logged into the Barangay Management System.</w:t>
            </w:r>
          </w:p>
          <w:p w14:paraId="635F96BD" w14:textId="77777777" w:rsidR="0004697E" w:rsidRPr="006400B9" w:rsidRDefault="0004697E" w:rsidP="006707B4">
            <w:pPr>
              <w:pStyle w:val="ListParagraph"/>
              <w:numPr>
                <w:ilvl w:val="0"/>
                <w:numId w:val="45"/>
              </w:numPr>
              <w:rPr>
                <w:rFonts w:eastAsia="Aptos" w:cs="Arial"/>
              </w:rPr>
            </w:pPr>
            <w:r w:rsidRPr="006400B9">
              <w:rPr>
                <w:rFonts w:eastAsia="Aptos" w:cs="Arial"/>
              </w:rPr>
              <w:t>The system must have existing news and announcements to display.</w:t>
            </w:r>
          </w:p>
        </w:tc>
      </w:tr>
      <w:tr w:rsidR="0004697E" w:rsidRPr="006400B9" w14:paraId="6CF7E681" w14:textId="77777777">
        <w:trPr>
          <w:trHeight w:val="300"/>
        </w:trPr>
        <w:tc>
          <w:tcPr>
            <w:tcW w:w="2250" w:type="dxa"/>
          </w:tcPr>
          <w:p w14:paraId="1C6F883D" w14:textId="77777777" w:rsidR="0004697E" w:rsidRPr="006400B9" w:rsidRDefault="0004697E">
            <w:pPr>
              <w:jc w:val="right"/>
              <w:rPr>
                <w:rFonts w:cs="Arial"/>
              </w:rPr>
            </w:pPr>
            <w:r w:rsidRPr="006400B9">
              <w:rPr>
                <w:rFonts w:cs="Arial"/>
              </w:rPr>
              <w:t>Postconditions:</w:t>
            </w:r>
          </w:p>
        </w:tc>
        <w:tc>
          <w:tcPr>
            <w:tcW w:w="7110" w:type="dxa"/>
          </w:tcPr>
          <w:p w14:paraId="7DCA3A63" w14:textId="77777777" w:rsidR="0004697E" w:rsidRPr="006400B9" w:rsidRDefault="0004697E" w:rsidP="006707B4">
            <w:pPr>
              <w:pStyle w:val="ListParagraph"/>
              <w:numPr>
                <w:ilvl w:val="0"/>
                <w:numId w:val="50"/>
              </w:numPr>
              <w:rPr>
                <w:rFonts w:eastAsia="Aptos" w:cs="Arial"/>
              </w:rPr>
            </w:pPr>
            <w:r w:rsidRPr="006400B9">
              <w:rPr>
                <w:rFonts w:eastAsia="Aptos" w:cs="Arial"/>
              </w:rPr>
              <w:t>The user views the list of available news and announcements.</w:t>
            </w:r>
          </w:p>
          <w:p w14:paraId="522EEAF0" w14:textId="77777777" w:rsidR="0004697E" w:rsidRPr="006400B9" w:rsidRDefault="0004697E" w:rsidP="006707B4">
            <w:pPr>
              <w:pStyle w:val="ListParagraph"/>
              <w:numPr>
                <w:ilvl w:val="0"/>
                <w:numId w:val="50"/>
              </w:numPr>
              <w:rPr>
                <w:rFonts w:cs="Arial"/>
              </w:rPr>
            </w:pPr>
            <w:r w:rsidRPr="006400B9">
              <w:rPr>
                <w:rFonts w:cs="Arial"/>
              </w:rPr>
              <w:t>The system tracks which announcements the user has viewed.</w:t>
            </w:r>
          </w:p>
        </w:tc>
      </w:tr>
      <w:tr w:rsidR="0004697E" w:rsidRPr="006400B9" w14:paraId="3D8EB330" w14:textId="77777777">
        <w:trPr>
          <w:trHeight w:val="300"/>
        </w:trPr>
        <w:tc>
          <w:tcPr>
            <w:tcW w:w="2250" w:type="dxa"/>
          </w:tcPr>
          <w:p w14:paraId="7D52E396" w14:textId="77777777" w:rsidR="0004697E" w:rsidRPr="006400B9" w:rsidRDefault="0004697E">
            <w:pPr>
              <w:jc w:val="right"/>
              <w:rPr>
                <w:rFonts w:cs="Arial"/>
              </w:rPr>
            </w:pPr>
            <w:r w:rsidRPr="006400B9">
              <w:rPr>
                <w:rFonts w:cs="Arial"/>
              </w:rPr>
              <w:t>Main Flow:</w:t>
            </w:r>
          </w:p>
        </w:tc>
        <w:tc>
          <w:tcPr>
            <w:tcW w:w="7110" w:type="dxa"/>
          </w:tcPr>
          <w:p w14:paraId="6FF1F417" w14:textId="77777777" w:rsidR="0004697E" w:rsidRPr="006400B9" w:rsidRDefault="0004697E" w:rsidP="006707B4">
            <w:pPr>
              <w:pStyle w:val="ListParagraph"/>
              <w:numPr>
                <w:ilvl w:val="0"/>
                <w:numId w:val="51"/>
              </w:numPr>
              <w:rPr>
                <w:rFonts w:cs="Arial"/>
              </w:rPr>
            </w:pPr>
            <w:r w:rsidRPr="006400B9">
              <w:rPr>
                <w:rFonts w:cs="Arial"/>
              </w:rPr>
              <w:t>The system displays the Home Page, where the user will see the  "News/Announcements."</w:t>
            </w:r>
          </w:p>
          <w:p w14:paraId="302E0746" w14:textId="77777777" w:rsidR="0004697E" w:rsidRPr="006400B9" w:rsidRDefault="0004697E" w:rsidP="006707B4">
            <w:pPr>
              <w:pStyle w:val="ListParagraph"/>
              <w:numPr>
                <w:ilvl w:val="0"/>
                <w:numId w:val="51"/>
              </w:numPr>
              <w:rPr>
                <w:rFonts w:cs="Arial"/>
              </w:rPr>
            </w:pPr>
            <w:r w:rsidRPr="006400B9">
              <w:rPr>
                <w:rFonts w:cs="Arial"/>
              </w:rPr>
              <w:t>The system displays a list of recent news and announcements.</w:t>
            </w:r>
          </w:p>
          <w:p w14:paraId="70D9D813" w14:textId="77777777" w:rsidR="0004697E" w:rsidRPr="006400B9" w:rsidRDefault="0004697E" w:rsidP="006707B4">
            <w:pPr>
              <w:pStyle w:val="ListParagraph"/>
              <w:numPr>
                <w:ilvl w:val="0"/>
                <w:numId w:val="51"/>
              </w:numPr>
              <w:rPr>
                <w:rFonts w:cs="Arial"/>
              </w:rPr>
            </w:pPr>
            <w:r w:rsidRPr="006400B9">
              <w:rPr>
                <w:rFonts w:cs="Arial"/>
              </w:rPr>
              <w:t>The user selects an announcement to view the details.</w:t>
            </w:r>
          </w:p>
          <w:p w14:paraId="70435453" w14:textId="77777777" w:rsidR="0004697E" w:rsidRPr="006400B9" w:rsidRDefault="0004697E" w:rsidP="006707B4">
            <w:pPr>
              <w:pStyle w:val="ListParagraph"/>
              <w:numPr>
                <w:ilvl w:val="0"/>
                <w:numId w:val="51"/>
              </w:numPr>
              <w:rPr>
                <w:rFonts w:cs="Arial"/>
              </w:rPr>
            </w:pPr>
            <w:r w:rsidRPr="006400B9">
              <w:rPr>
                <w:rFonts w:cs="Arial"/>
              </w:rPr>
              <w:t>The system displays the full details of the selected announcement.</w:t>
            </w:r>
          </w:p>
          <w:p w14:paraId="6206E511" w14:textId="77777777" w:rsidR="0004697E" w:rsidRPr="006400B9" w:rsidRDefault="0004697E" w:rsidP="006707B4">
            <w:pPr>
              <w:pStyle w:val="ListParagraph"/>
              <w:numPr>
                <w:ilvl w:val="0"/>
                <w:numId w:val="51"/>
              </w:numPr>
              <w:rPr>
                <w:rFonts w:cs="Arial"/>
              </w:rPr>
            </w:pPr>
            <w:r w:rsidRPr="006400B9">
              <w:rPr>
                <w:rFonts w:cs="Arial"/>
              </w:rPr>
              <w:t>The user reads the news/announcement and returns to the list or goes back to the main dashboard.</w:t>
            </w:r>
          </w:p>
        </w:tc>
      </w:tr>
      <w:tr w:rsidR="0004697E" w:rsidRPr="006400B9" w14:paraId="3C0C7BA0" w14:textId="77777777">
        <w:trPr>
          <w:trHeight w:val="300"/>
        </w:trPr>
        <w:tc>
          <w:tcPr>
            <w:tcW w:w="2250" w:type="dxa"/>
          </w:tcPr>
          <w:p w14:paraId="267D1580" w14:textId="77777777" w:rsidR="0004697E" w:rsidRPr="006400B9" w:rsidRDefault="0004697E">
            <w:pPr>
              <w:jc w:val="right"/>
              <w:rPr>
                <w:rFonts w:cs="Arial"/>
              </w:rPr>
            </w:pPr>
            <w:r w:rsidRPr="006400B9">
              <w:rPr>
                <w:rFonts w:cs="Arial"/>
              </w:rPr>
              <w:t>Alternate Flow:</w:t>
            </w:r>
          </w:p>
        </w:tc>
        <w:tc>
          <w:tcPr>
            <w:tcW w:w="7110" w:type="dxa"/>
          </w:tcPr>
          <w:p w14:paraId="27AE99E8" w14:textId="77777777" w:rsidR="0004697E" w:rsidRPr="006400B9" w:rsidRDefault="0004697E" w:rsidP="0004697E">
            <w:pPr>
              <w:rPr>
                <w:rFonts w:cs="Arial"/>
                <w:b/>
                <w:bCs/>
              </w:rPr>
            </w:pPr>
            <w:r w:rsidRPr="006400B9">
              <w:rPr>
                <w:rFonts w:cs="Arial"/>
                <w:b/>
                <w:bCs/>
              </w:rPr>
              <w:t>AF1: No news or announcements available.</w:t>
            </w:r>
          </w:p>
          <w:p w14:paraId="70531AEA" w14:textId="77777777" w:rsidR="0004697E" w:rsidRPr="006400B9" w:rsidRDefault="0004697E" w:rsidP="006707B4">
            <w:pPr>
              <w:pStyle w:val="ListParagraph"/>
              <w:numPr>
                <w:ilvl w:val="0"/>
                <w:numId w:val="53"/>
              </w:numPr>
              <w:rPr>
                <w:rFonts w:cs="Arial"/>
              </w:rPr>
            </w:pPr>
            <w:r w:rsidRPr="006400B9">
              <w:rPr>
                <w:rFonts w:cs="Arial"/>
              </w:rPr>
              <w:t>If no news or announcements are available, the system displays a message indicating that there are no current announcements to view.</w:t>
            </w:r>
          </w:p>
          <w:p w14:paraId="3F3C87B5" w14:textId="77777777" w:rsidR="0004697E" w:rsidRPr="006400B9" w:rsidRDefault="0004697E" w:rsidP="006707B4">
            <w:pPr>
              <w:pStyle w:val="ListParagraph"/>
              <w:numPr>
                <w:ilvl w:val="0"/>
                <w:numId w:val="53"/>
              </w:numPr>
              <w:rPr>
                <w:rFonts w:cs="Arial"/>
              </w:rPr>
            </w:pPr>
            <w:r w:rsidRPr="006400B9">
              <w:rPr>
                <w:rFonts w:cs="Arial"/>
              </w:rPr>
              <w:t>The user can still see the history of news/announcements from the barangay</w:t>
            </w:r>
          </w:p>
          <w:p w14:paraId="102EF89C" w14:textId="77777777" w:rsidR="0004697E" w:rsidRPr="006400B9" w:rsidRDefault="0004697E" w:rsidP="006707B4">
            <w:pPr>
              <w:pStyle w:val="ListParagraph"/>
              <w:numPr>
                <w:ilvl w:val="0"/>
                <w:numId w:val="53"/>
              </w:numPr>
              <w:rPr>
                <w:rFonts w:cs="Arial"/>
              </w:rPr>
            </w:pPr>
            <w:r w:rsidRPr="006400B9">
              <w:rPr>
                <w:rFonts w:cs="Arial"/>
              </w:rPr>
              <w:t>The user will now be on the step 5</w:t>
            </w:r>
          </w:p>
          <w:p w14:paraId="75042194" w14:textId="77777777" w:rsidR="0004697E" w:rsidRPr="006400B9" w:rsidRDefault="0004697E" w:rsidP="0004697E">
            <w:pPr>
              <w:rPr>
                <w:rFonts w:cs="Arial"/>
                <w:b/>
                <w:bCs/>
              </w:rPr>
            </w:pPr>
            <w:r w:rsidRPr="006400B9">
              <w:rPr>
                <w:rFonts w:cs="Arial"/>
                <w:b/>
                <w:bCs/>
              </w:rPr>
              <w:t>AF2: User logs out without viewing announcements.</w:t>
            </w:r>
          </w:p>
          <w:p w14:paraId="3A8931B6" w14:textId="77777777" w:rsidR="0004697E" w:rsidRPr="006400B9" w:rsidRDefault="0004697E" w:rsidP="006707B4">
            <w:pPr>
              <w:pStyle w:val="ListParagraph"/>
              <w:numPr>
                <w:ilvl w:val="0"/>
                <w:numId w:val="52"/>
              </w:numPr>
              <w:rPr>
                <w:rFonts w:cs="Arial"/>
              </w:rPr>
            </w:pPr>
            <w:r w:rsidRPr="006400B9">
              <w:rPr>
                <w:rFonts w:cs="Arial"/>
              </w:rPr>
              <w:t>The user decides to log out before viewing any announcements.</w:t>
            </w:r>
          </w:p>
          <w:p w14:paraId="3C44F234" w14:textId="77777777" w:rsidR="0004697E" w:rsidRPr="006400B9" w:rsidRDefault="0004697E" w:rsidP="006707B4">
            <w:pPr>
              <w:pStyle w:val="ListParagraph"/>
              <w:numPr>
                <w:ilvl w:val="0"/>
                <w:numId w:val="52"/>
              </w:numPr>
              <w:rPr>
                <w:rFonts w:cs="Arial"/>
              </w:rPr>
            </w:pPr>
            <w:r w:rsidRPr="006400B9">
              <w:rPr>
                <w:rFonts w:cs="Arial"/>
              </w:rPr>
              <w:t>The system logs the user out and returns to the login page without showing any announcements.</w:t>
            </w:r>
          </w:p>
        </w:tc>
      </w:tr>
    </w:tbl>
    <w:p w14:paraId="20E9AA40" w14:textId="77777777" w:rsidR="00C73D41" w:rsidRPr="006400B9" w:rsidRDefault="00C73D41" w:rsidP="00933E0B">
      <w:pPr>
        <w:jc w:val="center"/>
        <w:rPr>
          <w:rFonts w:cs="Arial"/>
          <w:b/>
          <w:bCs/>
        </w:rPr>
      </w:pPr>
    </w:p>
    <w:p w14:paraId="69B480AF" w14:textId="073BEC6C" w:rsidR="00933E0B" w:rsidRPr="006400B9" w:rsidRDefault="00933E0B" w:rsidP="00933E0B">
      <w:pPr>
        <w:jc w:val="center"/>
        <w:rPr>
          <w:rFonts w:cs="Arial"/>
          <w:b/>
          <w:bCs/>
        </w:rPr>
      </w:pPr>
      <w:r w:rsidRPr="006400B9">
        <w:rPr>
          <w:rFonts w:cs="Arial"/>
          <w:b/>
          <w:bCs/>
        </w:rPr>
        <w:t>Manage Resident Database</w:t>
      </w:r>
    </w:p>
    <w:p w14:paraId="75943AEE" w14:textId="2B5BF044" w:rsidR="00C73D41" w:rsidRPr="006400B9" w:rsidRDefault="00C73D41" w:rsidP="00C73D41">
      <w:pPr>
        <w:pStyle w:val="Caption"/>
        <w:keepNext/>
        <w:rPr>
          <w:rFonts w:cs="Arial"/>
          <w:sz w:val="20"/>
          <w:szCs w:val="20"/>
        </w:rPr>
      </w:pPr>
      <w:r w:rsidRPr="006400B9">
        <w:rPr>
          <w:rFonts w:cs="Arial"/>
          <w:sz w:val="20"/>
          <w:szCs w:val="20"/>
        </w:rPr>
        <w:lastRenderedPageBreak/>
        <w:t>Table VII. Fully Dressed Use Case – Manage Resident Database</w:t>
      </w:r>
    </w:p>
    <w:tbl>
      <w:tblPr>
        <w:tblStyle w:val="TableGrid"/>
        <w:tblW w:w="0" w:type="auto"/>
        <w:tblLayout w:type="fixed"/>
        <w:tblLook w:val="06A0" w:firstRow="1" w:lastRow="0" w:firstColumn="1" w:lastColumn="0" w:noHBand="1" w:noVBand="1"/>
      </w:tblPr>
      <w:tblGrid>
        <w:gridCol w:w="2250"/>
        <w:gridCol w:w="7110"/>
      </w:tblGrid>
      <w:tr w:rsidR="00905571" w:rsidRPr="006400B9" w14:paraId="543689DE" w14:textId="77777777">
        <w:trPr>
          <w:trHeight w:val="300"/>
        </w:trPr>
        <w:tc>
          <w:tcPr>
            <w:tcW w:w="2250" w:type="dxa"/>
          </w:tcPr>
          <w:p w14:paraId="1200F01B" w14:textId="77777777" w:rsidR="00905571" w:rsidRPr="006400B9" w:rsidRDefault="00905571">
            <w:pPr>
              <w:jc w:val="right"/>
              <w:rPr>
                <w:rFonts w:cs="Arial"/>
                <w:sz w:val="20"/>
                <w:szCs w:val="20"/>
              </w:rPr>
            </w:pPr>
            <w:r w:rsidRPr="006400B9">
              <w:rPr>
                <w:rFonts w:cs="Arial"/>
              </w:rPr>
              <w:t>Use Case ID:</w:t>
            </w:r>
          </w:p>
        </w:tc>
        <w:tc>
          <w:tcPr>
            <w:tcW w:w="7110" w:type="dxa"/>
          </w:tcPr>
          <w:p w14:paraId="49080863" w14:textId="77777777" w:rsidR="00905571" w:rsidRPr="006400B9" w:rsidRDefault="00905571">
            <w:pPr>
              <w:rPr>
                <w:rFonts w:cs="Arial"/>
              </w:rPr>
            </w:pPr>
            <w:r w:rsidRPr="006400B9">
              <w:rPr>
                <w:rFonts w:cs="Arial"/>
              </w:rPr>
              <w:t>UC-004</w:t>
            </w:r>
          </w:p>
        </w:tc>
      </w:tr>
      <w:tr w:rsidR="00905571" w:rsidRPr="006400B9" w14:paraId="032EDCEA" w14:textId="77777777">
        <w:trPr>
          <w:trHeight w:val="300"/>
        </w:trPr>
        <w:tc>
          <w:tcPr>
            <w:tcW w:w="2250" w:type="dxa"/>
          </w:tcPr>
          <w:p w14:paraId="4B53E390" w14:textId="77777777" w:rsidR="00905571" w:rsidRPr="006400B9" w:rsidRDefault="00905571">
            <w:pPr>
              <w:jc w:val="right"/>
              <w:rPr>
                <w:rFonts w:cs="Arial"/>
                <w:sz w:val="20"/>
                <w:szCs w:val="20"/>
              </w:rPr>
            </w:pPr>
            <w:r w:rsidRPr="006400B9">
              <w:rPr>
                <w:rFonts w:cs="Arial"/>
              </w:rPr>
              <w:t>Use Case Name:</w:t>
            </w:r>
          </w:p>
        </w:tc>
        <w:tc>
          <w:tcPr>
            <w:tcW w:w="7110" w:type="dxa"/>
          </w:tcPr>
          <w:p w14:paraId="6C4DE3F3" w14:textId="77777777" w:rsidR="00905571" w:rsidRPr="006400B9" w:rsidRDefault="00905571">
            <w:pPr>
              <w:rPr>
                <w:rFonts w:cs="Arial"/>
              </w:rPr>
            </w:pPr>
            <w:r w:rsidRPr="006400B9">
              <w:rPr>
                <w:rFonts w:cs="Arial"/>
              </w:rPr>
              <w:t>Manage Resident Database</w:t>
            </w:r>
          </w:p>
        </w:tc>
      </w:tr>
      <w:tr w:rsidR="00905571" w:rsidRPr="006400B9" w14:paraId="35FE896B" w14:textId="77777777">
        <w:trPr>
          <w:trHeight w:val="300"/>
        </w:trPr>
        <w:tc>
          <w:tcPr>
            <w:tcW w:w="2250" w:type="dxa"/>
          </w:tcPr>
          <w:p w14:paraId="37DDA565" w14:textId="77777777" w:rsidR="00905571" w:rsidRPr="006400B9" w:rsidRDefault="00905571">
            <w:pPr>
              <w:jc w:val="right"/>
              <w:rPr>
                <w:rFonts w:cs="Arial"/>
                <w:sz w:val="20"/>
                <w:szCs w:val="20"/>
              </w:rPr>
            </w:pPr>
            <w:r w:rsidRPr="006400B9">
              <w:rPr>
                <w:rFonts w:cs="Arial"/>
              </w:rPr>
              <w:t>Created By:</w:t>
            </w:r>
          </w:p>
        </w:tc>
        <w:tc>
          <w:tcPr>
            <w:tcW w:w="7110" w:type="dxa"/>
          </w:tcPr>
          <w:p w14:paraId="4D1EE9DC" w14:textId="77777777" w:rsidR="00905571" w:rsidRPr="006400B9" w:rsidRDefault="00905571">
            <w:pPr>
              <w:rPr>
                <w:rFonts w:cs="Arial"/>
              </w:rPr>
            </w:pPr>
            <w:r w:rsidRPr="006400B9">
              <w:rPr>
                <w:rFonts w:cs="Arial"/>
              </w:rPr>
              <w:t>Jhon Iberson Mariñas</w:t>
            </w:r>
          </w:p>
        </w:tc>
      </w:tr>
      <w:tr w:rsidR="00905571" w:rsidRPr="006400B9" w14:paraId="6CE0E7E5" w14:textId="77777777">
        <w:trPr>
          <w:trHeight w:val="300"/>
        </w:trPr>
        <w:tc>
          <w:tcPr>
            <w:tcW w:w="2250" w:type="dxa"/>
          </w:tcPr>
          <w:p w14:paraId="00EAA850" w14:textId="77777777" w:rsidR="00905571" w:rsidRPr="006400B9" w:rsidRDefault="00905571">
            <w:pPr>
              <w:jc w:val="right"/>
              <w:rPr>
                <w:rFonts w:cs="Arial"/>
              </w:rPr>
            </w:pPr>
            <w:r w:rsidRPr="006400B9">
              <w:rPr>
                <w:rFonts w:cs="Arial"/>
              </w:rPr>
              <w:t>Date Created:</w:t>
            </w:r>
          </w:p>
        </w:tc>
        <w:tc>
          <w:tcPr>
            <w:tcW w:w="7110" w:type="dxa"/>
          </w:tcPr>
          <w:p w14:paraId="4547C1C1" w14:textId="77777777" w:rsidR="00905571" w:rsidRPr="006400B9" w:rsidRDefault="00905571">
            <w:pPr>
              <w:rPr>
                <w:rFonts w:cs="Arial"/>
              </w:rPr>
            </w:pPr>
            <w:r w:rsidRPr="006400B9">
              <w:rPr>
                <w:rFonts w:cs="Arial"/>
              </w:rPr>
              <w:t>September 21, 2024</w:t>
            </w:r>
          </w:p>
        </w:tc>
      </w:tr>
      <w:tr w:rsidR="00905571" w:rsidRPr="006400B9" w14:paraId="68C120E3" w14:textId="77777777">
        <w:trPr>
          <w:trHeight w:val="300"/>
        </w:trPr>
        <w:tc>
          <w:tcPr>
            <w:tcW w:w="2250" w:type="dxa"/>
          </w:tcPr>
          <w:p w14:paraId="0B2D3F3F" w14:textId="77777777" w:rsidR="00905571" w:rsidRPr="006400B9" w:rsidRDefault="00905571">
            <w:pPr>
              <w:jc w:val="right"/>
              <w:rPr>
                <w:rFonts w:cs="Arial"/>
                <w:sz w:val="20"/>
                <w:szCs w:val="20"/>
              </w:rPr>
            </w:pPr>
            <w:r w:rsidRPr="006400B9">
              <w:rPr>
                <w:rFonts w:cs="Arial"/>
              </w:rPr>
              <w:t>Description:</w:t>
            </w:r>
          </w:p>
        </w:tc>
        <w:tc>
          <w:tcPr>
            <w:tcW w:w="7110" w:type="dxa"/>
          </w:tcPr>
          <w:p w14:paraId="61DFFB86" w14:textId="77777777" w:rsidR="00905571" w:rsidRPr="006400B9" w:rsidRDefault="00905571">
            <w:pPr>
              <w:rPr>
                <w:rFonts w:cs="Arial"/>
              </w:rPr>
            </w:pPr>
            <w:r w:rsidRPr="006400B9">
              <w:rPr>
                <w:rFonts w:cs="Arial"/>
              </w:rPr>
              <w:t>This use case describes how barangay officials can view and manage resident information stored in the barangay’s database.</w:t>
            </w:r>
          </w:p>
        </w:tc>
      </w:tr>
      <w:tr w:rsidR="00905571" w:rsidRPr="006400B9" w14:paraId="660BD052" w14:textId="77777777">
        <w:trPr>
          <w:trHeight w:val="300"/>
        </w:trPr>
        <w:tc>
          <w:tcPr>
            <w:tcW w:w="2250" w:type="dxa"/>
          </w:tcPr>
          <w:p w14:paraId="5417A32B" w14:textId="77777777" w:rsidR="00905571" w:rsidRPr="006400B9" w:rsidRDefault="00905571">
            <w:pPr>
              <w:jc w:val="right"/>
              <w:rPr>
                <w:rFonts w:cs="Arial"/>
                <w:sz w:val="20"/>
                <w:szCs w:val="20"/>
              </w:rPr>
            </w:pPr>
            <w:r w:rsidRPr="006400B9">
              <w:rPr>
                <w:rFonts w:cs="Arial"/>
              </w:rPr>
              <w:t>Primary Actor:</w:t>
            </w:r>
          </w:p>
        </w:tc>
        <w:tc>
          <w:tcPr>
            <w:tcW w:w="7110" w:type="dxa"/>
          </w:tcPr>
          <w:p w14:paraId="29DB8862" w14:textId="77777777" w:rsidR="00905571" w:rsidRPr="006400B9" w:rsidRDefault="00905571">
            <w:pPr>
              <w:rPr>
                <w:rFonts w:cs="Arial"/>
              </w:rPr>
            </w:pPr>
            <w:r w:rsidRPr="006400B9">
              <w:rPr>
                <w:rFonts w:cs="Arial"/>
              </w:rPr>
              <w:t>Barangay Official</w:t>
            </w:r>
          </w:p>
        </w:tc>
      </w:tr>
      <w:tr w:rsidR="00905571" w:rsidRPr="006400B9" w14:paraId="4369C142" w14:textId="77777777">
        <w:trPr>
          <w:trHeight w:val="300"/>
        </w:trPr>
        <w:tc>
          <w:tcPr>
            <w:tcW w:w="2250" w:type="dxa"/>
          </w:tcPr>
          <w:p w14:paraId="6E43C6E2" w14:textId="77777777" w:rsidR="00905571" w:rsidRPr="006400B9" w:rsidRDefault="00905571">
            <w:pPr>
              <w:jc w:val="right"/>
              <w:rPr>
                <w:rFonts w:cs="Arial"/>
                <w:sz w:val="20"/>
                <w:szCs w:val="20"/>
              </w:rPr>
            </w:pPr>
            <w:r w:rsidRPr="006400B9">
              <w:rPr>
                <w:rFonts w:cs="Arial"/>
              </w:rPr>
              <w:t>Secondary Actor:</w:t>
            </w:r>
          </w:p>
        </w:tc>
        <w:tc>
          <w:tcPr>
            <w:tcW w:w="7110" w:type="dxa"/>
          </w:tcPr>
          <w:p w14:paraId="3931B7ED" w14:textId="77777777" w:rsidR="00905571" w:rsidRPr="006400B9" w:rsidRDefault="00905571">
            <w:pPr>
              <w:rPr>
                <w:rFonts w:cs="Arial"/>
              </w:rPr>
            </w:pPr>
            <w:r w:rsidRPr="006400B9">
              <w:rPr>
                <w:rFonts w:cs="Arial"/>
              </w:rPr>
              <w:t>Residents</w:t>
            </w:r>
          </w:p>
        </w:tc>
      </w:tr>
      <w:tr w:rsidR="00905571" w:rsidRPr="006400B9" w14:paraId="5456F836" w14:textId="77777777">
        <w:trPr>
          <w:trHeight w:val="300"/>
        </w:trPr>
        <w:tc>
          <w:tcPr>
            <w:tcW w:w="2250" w:type="dxa"/>
          </w:tcPr>
          <w:p w14:paraId="4B27E9BA" w14:textId="77777777" w:rsidR="00905571" w:rsidRPr="006400B9" w:rsidRDefault="00905571">
            <w:pPr>
              <w:jc w:val="right"/>
              <w:rPr>
                <w:rFonts w:cs="Arial"/>
                <w:sz w:val="20"/>
                <w:szCs w:val="20"/>
              </w:rPr>
            </w:pPr>
            <w:r w:rsidRPr="006400B9">
              <w:rPr>
                <w:rFonts w:cs="Arial"/>
              </w:rPr>
              <w:t>Included use cases:</w:t>
            </w:r>
          </w:p>
        </w:tc>
        <w:tc>
          <w:tcPr>
            <w:tcW w:w="7110" w:type="dxa"/>
          </w:tcPr>
          <w:p w14:paraId="553E5BDC" w14:textId="77777777" w:rsidR="00905571" w:rsidRPr="006400B9" w:rsidRDefault="00905571">
            <w:pPr>
              <w:rPr>
                <w:rFonts w:cs="Arial"/>
              </w:rPr>
            </w:pPr>
            <w:r w:rsidRPr="006400B9">
              <w:rPr>
                <w:rFonts w:cs="Arial"/>
              </w:rPr>
              <w:t>Manage Resident Database</w:t>
            </w:r>
          </w:p>
        </w:tc>
      </w:tr>
      <w:tr w:rsidR="00905571" w:rsidRPr="006400B9" w14:paraId="4C379564" w14:textId="77777777">
        <w:trPr>
          <w:trHeight w:val="300"/>
        </w:trPr>
        <w:tc>
          <w:tcPr>
            <w:tcW w:w="2250" w:type="dxa"/>
          </w:tcPr>
          <w:p w14:paraId="277D2209" w14:textId="77777777" w:rsidR="00905571" w:rsidRPr="006400B9" w:rsidRDefault="00905571">
            <w:pPr>
              <w:jc w:val="right"/>
              <w:rPr>
                <w:rFonts w:cs="Arial"/>
              </w:rPr>
            </w:pPr>
            <w:r w:rsidRPr="006400B9">
              <w:rPr>
                <w:rFonts w:cs="Arial"/>
              </w:rPr>
              <w:t>Preconditions:</w:t>
            </w:r>
          </w:p>
        </w:tc>
        <w:tc>
          <w:tcPr>
            <w:tcW w:w="7110" w:type="dxa"/>
          </w:tcPr>
          <w:p w14:paraId="068F74C3" w14:textId="77777777" w:rsidR="00905571" w:rsidRPr="006400B9" w:rsidRDefault="00905571" w:rsidP="006707B4">
            <w:pPr>
              <w:pStyle w:val="ListParagraph"/>
              <w:numPr>
                <w:ilvl w:val="0"/>
                <w:numId w:val="54"/>
              </w:numPr>
              <w:ind w:left="471"/>
              <w:rPr>
                <w:rFonts w:cs="Arial"/>
              </w:rPr>
            </w:pPr>
            <w:r w:rsidRPr="006400B9">
              <w:rPr>
                <w:rFonts w:cs="Arial"/>
              </w:rPr>
              <w:t>Barangay official must be logged into the Barangay Management System.</w:t>
            </w:r>
          </w:p>
          <w:p w14:paraId="487F06E0" w14:textId="77777777" w:rsidR="00905571" w:rsidRPr="006400B9" w:rsidRDefault="00905571" w:rsidP="006707B4">
            <w:pPr>
              <w:pStyle w:val="ListParagraph"/>
              <w:numPr>
                <w:ilvl w:val="0"/>
                <w:numId w:val="54"/>
              </w:numPr>
              <w:ind w:left="471"/>
              <w:rPr>
                <w:rFonts w:cs="Arial"/>
              </w:rPr>
            </w:pPr>
            <w:r w:rsidRPr="006400B9">
              <w:rPr>
                <w:rFonts w:cs="Arial"/>
              </w:rPr>
              <w:t>Resident data must already exist in the system.</w:t>
            </w:r>
          </w:p>
        </w:tc>
      </w:tr>
      <w:tr w:rsidR="00905571" w:rsidRPr="006400B9" w14:paraId="77173755" w14:textId="77777777">
        <w:trPr>
          <w:trHeight w:val="300"/>
        </w:trPr>
        <w:tc>
          <w:tcPr>
            <w:tcW w:w="2250" w:type="dxa"/>
          </w:tcPr>
          <w:p w14:paraId="0B6B0B40" w14:textId="77777777" w:rsidR="00905571" w:rsidRPr="006400B9" w:rsidRDefault="00905571">
            <w:pPr>
              <w:jc w:val="right"/>
              <w:rPr>
                <w:rFonts w:cs="Arial"/>
              </w:rPr>
            </w:pPr>
            <w:r w:rsidRPr="006400B9">
              <w:rPr>
                <w:rFonts w:cs="Arial"/>
              </w:rPr>
              <w:t>Postconditions:</w:t>
            </w:r>
          </w:p>
        </w:tc>
        <w:tc>
          <w:tcPr>
            <w:tcW w:w="7110" w:type="dxa"/>
          </w:tcPr>
          <w:p w14:paraId="249B5BA3" w14:textId="77777777" w:rsidR="00905571" w:rsidRPr="006400B9" w:rsidRDefault="00905571" w:rsidP="006707B4">
            <w:pPr>
              <w:pStyle w:val="ListParagraph"/>
              <w:numPr>
                <w:ilvl w:val="0"/>
                <w:numId w:val="58"/>
              </w:numPr>
              <w:ind w:left="471"/>
              <w:rPr>
                <w:rFonts w:cs="Arial"/>
              </w:rPr>
            </w:pPr>
            <w:r w:rsidRPr="006400B9">
              <w:rPr>
                <w:rFonts w:cs="Arial"/>
              </w:rPr>
              <w:t>Barangay official can view detailed information about residents and take further actions if required.</w:t>
            </w:r>
          </w:p>
        </w:tc>
      </w:tr>
      <w:tr w:rsidR="00905571" w:rsidRPr="006400B9" w14:paraId="66E63C7C" w14:textId="77777777">
        <w:trPr>
          <w:trHeight w:val="300"/>
        </w:trPr>
        <w:tc>
          <w:tcPr>
            <w:tcW w:w="2250" w:type="dxa"/>
          </w:tcPr>
          <w:p w14:paraId="50B29DC8" w14:textId="77777777" w:rsidR="00905571" w:rsidRPr="006400B9" w:rsidRDefault="00905571">
            <w:pPr>
              <w:jc w:val="right"/>
              <w:rPr>
                <w:rFonts w:cs="Arial"/>
              </w:rPr>
            </w:pPr>
            <w:r w:rsidRPr="006400B9">
              <w:rPr>
                <w:rFonts w:cs="Arial"/>
              </w:rPr>
              <w:t>Main Flow:</w:t>
            </w:r>
          </w:p>
        </w:tc>
        <w:tc>
          <w:tcPr>
            <w:tcW w:w="7110" w:type="dxa"/>
          </w:tcPr>
          <w:p w14:paraId="6F5BDCB1" w14:textId="77777777" w:rsidR="00905571" w:rsidRPr="006400B9" w:rsidRDefault="00905571" w:rsidP="006707B4">
            <w:pPr>
              <w:pStyle w:val="ListParagraph"/>
              <w:numPr>
                <w:ilvl w:val="0"/>
                <w:numId w:val="55"/>
              </w:numPr>
              <w:ind w:left="471"/>
              <w:rPr>
                <w:rFonts w:cs="Arial"/>
              </w:rPr>
            </w:pPr>
            <w:r w:rsidRPr="006400B9">
              <w:rPr>
                <w:rFonts w:cs="Arial"/>
              </w:rPr>
              <w:t>Barangay Official navigates to the "Resident Database" section.</w:t>
            </w:r>
          </w:p>
          <w:p w14:paraId="322E66BE" w14:textId="77777777" w:rsidR="00905571" w:rsidRPr="006400B9" w:rsidRDefault="00905571" w:rsidP="006707B4">
            <w:pPr>
              <w:pStyle w:val="ListParagraph"/>
              <w:numPr>
                <w:ilvl w:val="0"/>
                <w:numId w:val="55"/>
              </w:numPr>
              <w:ind w:left="471"/>
              <w:rPr>
                <w:rFonts w:cs="Arial"/>
              </w:rPr>
            </w:pPr>
            <w:r w:rsidRPr="006400B9">
              <w:rPr>
                <w:rFonts w:cs="Arial"/>
              </w:rPr>
              <w:t>System displays a list of all registered residents.</w:t>
            </w:r>
          </w:p>
          <w:p w14:paraId="392844FD" w14:textId="77777777" w:rsidR="00905571" w:rsidRPr="006400B9" w:rsidRDefault="00905571" w:rsidP="006707B4">
            <w:pPr>
              <w:pStyle w:val="ListParagraph"/>
              <w:numPr>
                <w:ilvl w:val="0"/>
                <w:numId w:val="55"/>
              </w:numPr>
              <w:ind w:left="471"/>
              <w:rPr>
                <w:rFonts w:cs="Arial"/>
              </w:rPr>
            </w:pPr>
            <w:r w:rsidRPr="006400B9">
              <w:rPr>
                <w:rFonts w:cs="Arial"/>
              </w:rPr>
              <w:t>Barangay Official selects a resident from the list to view their details.</w:t>
            </w:r>
          </w:p>
          <w:p w14:paraId="58EB8011" w14:textId="77777777" w:rsidR="00905571" w:rsidRPr="006400B9" w:rsidRDefault="00905571" w:rsidP="006707B4">
            <w:pPr>
              <w:pStyle w:val="ListParagraph"/>
              <w:numPr>
                <w:ilvl w:val="0"/>
                <w:numId w:val="55"/>
              </w:numPr>
              <w:ind w:left="471"/>
              <w:rPr>
                <w:rFonts w:cs="Arial"/>
              </w:rPr>
            </w:pPr>
            <w:r w:rsidRPr="006400B9">
              <w:rPr>
                <w:rFonts w:cs="Arial"/>
              </w:rPr>
              <w:t>System shows detailed information of the selected resident, including personal information and any history of requests or incidents.</w:t>
            </w:r>
          </w:p>
          <w:p w14:paraId="5D9CE411" w14:textId="77777777" w:rsidR="00905571" w:rsidRPr="006400B9" w:rsidRDefault="00905571" w:rsidP="006707B4">
            <w:pPr>
              <w:pStyle w:val="ListParagraph"/>
              <w:numPr>
                <w:ilvl w:val="0"/>
                <w:numId w:val="55"/>
              </w:numPr>
              <w:ind w:left="471"/>
              <w:rPr>
                <w:rFonts w:cs="Arial"/>
              </w:rPr>
            </w:pPr>
            <w:r w:rsidRPr="006400B9">
              <w:rPr>
                <w:rFonts w:cs="Arial"/>
              </w:rPr>
              <w:t>Barangay Official either reviews the data for informational purposes, updates the information, or flags incorrect data for review.</w:t>
            </w:r>
          </w:p>
        </w:tc>
      </w:tr>
      <w:tr w:rsidR="00905571" w:rsidRPr="006400B9" w14:paraId="000C17F9" w14:textId="77777777">
        <w:trPr>
          <w:trHeight w:val="300"/>
        </w:trPr>
        <w:tc>
          <w:tcPr>
            <w:tcW w:w="2250" w:type="dxa"/>
          </w:tcPr>
          <w:p w14:paraId="29AB58DC" w14:textId="77777777" w:rsidR="00905571" w:rsidRPr="006400B9" w:rsidRDefault="00905571">
            <w:pPr>
              <w:jc w:val="right"/>
              <w:rPr>
                <w:rFonts w:cs="Arial"/>
              </w:rPr>
            </w:pPr>
            <w:r w:rsidRPr="006400B9">
              <w:rPr>
                <w:rFonts w:cs="Arial"/>
              </w:rPr>
              <w:t>Alternate Flow:</w:t>
            </w:r>
          </w:p>
        </w:tc>
        <w:tc>
          <w:tcPr>
            <w:tcW w:w="7110" w:type="dxa"/>
          </w:tcPr>
          <w:p w14:paraId="2D7CB468" w14:textId="60DDBFEC" w:rsidR="00905571" w:rsidRPr="006400B9" w:rsidRDefault="00B92EF7">
            <w:pPr>
              <w:rPr>
                <w:rFonts w:cs="Arial"/>
              </w:rPr>
            </w:pPr>
            <w:r w:rsidRPr="006400B9">
              <w:rPr>
                <w:rFonts w:cs="Arial"/>
                <w:b/>
                <w:bCs/>
              </w:rPr>
              <w:t>AF1</w:t>
            </w:r>
            <w:r w:rsidR="00905571" w:rsidRPr="006400B9">
              <w:rPr>
                <w:rFonts w:cs="Arial"/>
                <w:b/>
                <w:bCs/>
              </w:rPr>
              <w:t>. No Residents Available:</w:t>
            </w:r>
          </w:p>
          <w:p w14:paraId="2421D45F" w14:textId="77777777" w:rsidR="00905571" w:rsidRPr="006400B9" w:rsidRDefault="00905571" w:rsidP="006707B4">
            <w:pPr>
              <w:numPr>
                <w:ilvl w:val="0"/>
                <w:numId w:val="56"/>
              </w:numPr>
              <w:rPr>
                <w:rFonts w:cs="Arial"/>
              </w:rPr>
            </w:pPr>
            <w:r w:rsidRPr="006400B9">
              <w:rPr>
                <w:rFonts w:cs="Arial"/>
              </w:rPr>
              <w:t>If the system finds no resident data in the database, it will display a message: "No residents found in the database."</w:t>
            </w:r>
          </w:p>
          <w:p w14:paraId="40DD0B24" w14:textId="77777777" w:rsidR="00905571" w:rsidRPr="006400B9" w:rsidRDefault="00905571" w:rsidP="006707B4">
            <w:pPr>
              <w:numPr>
                <w:ilvl w:val="0"/>
                <w:numId w:val="56"/>
              </w:numPr>
              <w:rPr>
                <w:rFonts w:cs="Arial"/>
              </w:rPr>
            </w:pPr>
            <w:r w:rsidRPr="006400B9">
              <w:rPr>
                <w:rFonts w:cs="Arial"/>
              </w:rPr>
              <w:t>The barangay official can either attempt to search again or log out. The user will continue to step 4 of the main flow.</w:t>
            </w:r>
          </w:p>
          <w:p w14:paraId="7B013A9E" w14:textId="18549720" w:rsidR="00905571" w:rsidRPr="006400B9" w:rsidRDefault="00B92EF7">
            <w:pPr>
              <w:rPr>
                <w:rFonts w:cs="Arial"/>
              </w:rPr>
            </w:pPr>
            <w:r w:rsidRPr="006400B9">
              <w:rPr>
                <w:rFonts w:cs="Arial"/>
                <w:b/>
                <w:bCs/>
              </w:rPr>
              <w:t>AF2</w:t>
            </w:r>
            <w:r w:rsidR="00905571" w:rsidRPr="006400B9">
              <w:rPr>
                <w:rFonts w:cs="Arial"/>
                <w:b/>
                <w:bCs/>
              </w:rPr>
              <w:t>. Resident Information Needs Correction:</w:t>
            </w:r>
          </w:p>
          <w:p w14:paraId="7932B7BB" w14:textId="77777777" w:rsidR="00905571" w:rsidRPr="006400B9" w:rsidRDefault="00905571" w:rsidP="006707B4">
            <w:pPr>
              <w:numPr>
                <w:ilvl w:val="0"/>
                <w:numId w:val="57"/>
              </w:numPr>
              <w:rPr>
                <w:rFonts w:cs="Arial"/>
              </w:rPr>
            </w:pPr>
            <w:r w:rsidRPr="006400B9">
              <w:rPr>
                <w:rFonts w:cs="Arial"/>
              </w:rPr>
              <w:t>If the barangay official finds that resident data is incorrect, the system allows them to flag the information for review.</w:t>
            </w:r>
          </w:p>
          <w:p w14:paraId="29BF7659" w14:textId="77777777" w:rsidR="00905571" w:rsidRPr="006400B9" w:rsidRDefault="00905571" w:rsidP="006707B4">
            <w:pPr>
              <w:numPr>
                <w:ilvl w:val="0"/>
                <w:numId w:val="57"/>
              </w:numPr>
              <w:rPr>
                <w:rFonts w:cs="Arial"/>
              </w:rPr>
            </w:pPr>
            <w:r w:rsidRPr="006400B9">
              <w:rPr>
                <w:rFonts w:cs="Arial"/>
              </w:rPr>
              <w:t>The official can submit the flagged data for further verification, and the resident is notified to update their information.</w:t>
            </w:r>
          </w:p>
          <w:p w14:paraId="312C0016" w14:textId="77777777" w:rsidR="00905571" w:rsidRPr="006400B9" w:rsidRDefault="00905571" w:rsidP="006707B4">
            <w:pPr>
              <w:numPr>
                <w:ilvl w:val="0"/>
                <w:numId w:val="57"/>
              </w:numPr>
              <w:rPr>
                <w:rFonts w:cs="Arial"/>
              </w:rPr>
            </w:pPr>
            <w:r w:rsidRPr="006400B9">
              <w:rPr>
                <w:rFonts w:cs="Arial"/>
              </w:rPr>
              <w:t>After the resident data is flagged for correction, the barangay official can return to Step 5 to review or update the data.</w:t>
            </w:r>
          </w:p>
        </w:tc>
      </w:tr>
    </w:tbl>
    <w:p w14:paraId="7E3377BE" w14:textId="77777777" w:rsidR="00EB1233" w:rsidRPr="006400B9" w:rsidRDefault="00EB1233" w:rsidP="00EB1233">
      <w:pPr>
        <w:jc w:val="center"/>
        <w:rPr>
          <w:rFonts w:cs="Arial"/>
        </w:rPr>
      </w:pPr>
    </w:p>
    <w:p w14:paraId="6397781B" w14:textId="77777777" w:rsidR="00AF1AF8" w:rsidRPr="006400B9" w:rsidRDefault="00AF1AF8" w:rsidP="00AF1AF8">
      <w:pPr>
        <w:jc w:val="center"/>
        <w:rPr>
          <w:rFonts w:cs="Arial"/>
          <w:b/>
          <w:bCs/>
        </w:rPr>
      </w:pPr>
      <w:r w:rsidRPr="006400B9">
        <w:rPr>
          <w:rFonts w:cs="Arial"/>
          <w:b/>
          <w:bCs/>
        </w:rPr>
        <w:t>Manage Document Request</w:t>
      </w:r>
    </w:p>
    <w:p w14:paraId="26FF1813" w14:textId="2C5A23A8" w:rsidR="000970A4" w:rsidRPr="006400B9" w:rsidRDefault="000970A4" w:rsidP="000970A4">
      <w:pPr>
        <w:pStyle w:val="Caption"/>
        <w:keepNext/>
        <w:rPr>
          <w:rFonts w:cs="Arial"/>
          <w:sz w:val="20"/>
          <w:szCs w:val="20"/>
        </w:rPr>
      </w:pPr>
      <w:r w:rsidRPr="006400B9">
        <w:rPr>
          <w:rFonts w:cs="Arial"/>
          <w:sz w:val="20"/>
          <w:szCs w:val="20"/>
        </w:rPr>
        <w:t>Table VIII. Fully Dressed Use Case – Manage Document Request</w:t>
      </w:r>
    </w:p>
    <w:tbl>
      <w:tblPr>
        <w:tblStyle w:val="TableGrid"/>
        <w:tblW w:w="0" w:type="auto"/>
        <w:tblLayout w:type="fixed"/>
        <w:tblLook w:val="06A0" w:firstRow="1" w:lastRow="0" w:firstColumn="1" w:lastColumn="0" w:noHBand="1" w:noVBand="1"/>
      </w:tblPr>
      <w:tblGrid>
        <w:gridCol w:w="2250"/>
        <w:gridCol w:w="7110"/>
      </w:tblGrid>
      <w:tr w:rsidR="00197AD0" w:rsidRPr="006400B9" w14:paraId="26B99BB6" w14:textId="77777777">
        <w:trPr>
          <w:trHeight w:val="300"/>
        </w:trPr>
        <w:tc>
          <w:tcPr>
            <w:tcW w:w="2250" w:type="dxa"/>
          </w:tcPr>
          <w:p w14:paraId="54826C04" w14:textId="77777777" w:rsidR="00197AD0" w:rsidRPr="006400B9" w:rsidRDefault="00197AD0">
            <w:pPr>
              <w:jc w:val="right"/>
              <w:rPr>
                <w:rFonts w:cs="Arial"/>
                <w:sz w:val="20"/>
                <w:szCs w:val="20"/>
              </w:rPr>
            </w:pPr>
            <w:r w:rsidRPr="006400B9">
              <w:rPr>
                <w:rFonts w:cs="Arial"/>
              </w:rPr>
              <w:t>Use Case ID:</w:t>
            </w:r>
          </w:p>
        </w:tc>
        <w:tc>
          <w:tcPr>
            <w:tcW w:w="7110" w:type="dxa"/>
          </w:tcPr>
          <w:p w14:paraId="2A76B2E4" w14:textId="77777777" w:rsidR="00197AD0" w:rsidRPr="006400B9" w:rsidRDefault="00197AD0">
            <w:pPr>
              <w:rPr>
                <w:rFonts w:cs="Arial"/>
              </w:rPr>
            </w:pPr>
            <w:r w:rsidRPr="006400B9">
              <w:rPr>
                <w:rFonts w:cs="Arial"/>
              </w:rPr>
              <w:t>UC-005</w:t>
            </w:r>
          </w:p>
        </w:tc>
      </w:tr>
      <w:tr w:rsidR="00197AD0" w:rsidRPr="006400B9" w14:paraId="60C8F9A3" w14:textId="77777777">
        <w:trPr>
          <w:trHeight w:val="300"/>
        </w:trPr>
        <w:tc>
          <w:tcPr>
            <w:tcW w:w="2250" w:type="dxa"/>
          </w:tcPr>
          <w:p w14:paraId="39976883" w14:textId="77777777" w:rsidR="00197AD0" w:rsidRPr="006400B9" w:rsidRDefault="00197AD0">
            <w:pPr>
              <w:jc w:val="right"/>
              <w:rPr>
                <w:rFonts w:cs="Arial"/>
                <w:sz w:val="20"/>
                <w:szCs w:val="20"/>
              </w:rPr>
            </w:pPr>
            <w:r w:rsidRPr="006400B9">
              <w:rPr>
                <w:rFonts w:cs="Arial"/>
              </w:rPr>
              <w:t>Use Case Name:</w:t>
            </w:r>
          </w:p>
        </w:tc>
        <w:tc>
          <w:tcPr>
            <w:tcW w:w="7110" w:type="dxa"/>
          </w:tcPr>
          <w:p w14:paraId="009149CD" w14:textId="77777777" w:rsidR="00197AD0" w:rsidRPr="006400B9" w:rsidRDefault="00197AD0">
            <w:pPr>
              <w:rPr>
                <w:rFonts w:cs="Arial"/>
              </w:rPr>
            </w:pPr>
            <w:r w:rsidRPr="006400B9">
              <w:rPr>
                <w:rFonts w:cs="Arial"/>
              </w:rPr>
              <w:t>Manage Document Request</w:t>
            </w:r>
          </w:p>
        </w:tc>
      </w:tr>
      <w:tr w:rsidR="00197AD0" w:rsidRPr="006400B9" w14:paraId="32ECEC15" w14:textId="77777777">
        <w:trPr>
          <w:trHeight w:val="300"/>
        </w:trPr>
        <w:tc>
          <w:tcPr>
            <w:tcW w:w="2250" w:type="dxa"/>
          </w:tcPr>
          <w:p w14:paraId="191DDCF4" w14:textId="77777777" w:rsidR="00197AD0" w:rsidRPr="006400B9" w:rsidRDefault="00197AD0">
            <w:pPr>
              <w:jc w:val="right"/>
              <w:rPr>
                <w:rFonts w:cs="Arial"/>
                <w:sz w:val="20"/>
                <w:szCs w:val="20"/>
              </w:rPr>
            </w:pPr>
            <w:r w:rsidRPr="006400B9">
              <w:rPr>
                <w:rFonts w:cs="Arial"/>
              </w:rPr>
              <w:t>Created By:</w:t>
            </w:r>
          </w:p>
        </w:tc>
        <w:tc>
          <w:tcPr>
            <w:tcW w:w="7110" w:type="dxa"/>
          </w:tcPr>
          <w:p w14:paraId="29B22973" w14:textId="77777777" w:rsidR="00197AD0" w:rsidRPr="006400B9" w:rsidRDefault="00197AD0">
            <w:pPr>
              <w:rPr>
                <w:rFonts w:cs="Arial"/>
              </w:rPr>
            </w:pPr>
            <w:r w:rsidRPr="006400B9">
              <w:rPr>
                <w:rFonts w:cs="Arial"/>
              </w:rPr>
              <w:t>Jose Enrique Nuñez</w:t>
            </w:r>
          </w:p>
        </w:tc>
      </w:tr>
      <w:tr w:rsidR="00197AD0" w:rsidRPr="006400B9" w14:paraId="70FEC959" w14:textId="77777777">
        <w:trPr>
          <w:trHeight w:val="300"/>
        </w:trPr>
        <w:tc>
          <w:tcPr>
            <w:tcW w:w="2250" w:type="dxa"/>
          </w:tcPr>
          <w:p w14:paraId="4629AA29" w14:textId="77777777" w:rsidR="00197AD0" w:rsidRPr="006400B9" w:rsidRDefault="00197AD0">
            <w:pPr>
              <w:jc w:val="right"/>
              <w:rPr>
                <w:rFonts w:cs="Arial"/>
              </w:rPr>
            </w:pPr>
            <w:r w:rsidRPr="006400B9">
              <w:rPr>
                <w:rFonts w:cs="Arial"/>
              </w:rPr>
              <w:t>Date Created:</w:t>
            </w:r>
          </w:p>
        </w:tc>
        <w:tc>
          <w:tcPr>
            <w:tcW w:w="7110" w:type="dxa"/>
          </w:tcPr>
          <w:p w14:paraId="4771BA24" w14:textId="77777777" w:rsidR="00197AD0" w:rsidRPr="006400B9" w:rsidRDefault="00197AD0">
            <w:pPr>
              <w:rPr>
                <w:rFonts w:cs="Arial"/>
              </w:rPr>
            </w:pPr>
            <w:r w:rsidRPr="006400B9">
              <w:rPr>
                <w:rFonts w:cs="Arial"/>
              </w:rPr>
              <w:t>September 21, 2024</w:t>
            </w:r>
          </w:p>
        </w:tc>
      </w:tr>
      <w:tr w:rsidR="00197AD0" w:rsidRPr="006400B9" w14:paraId="06F723A9" w14:textId="77777777">
        <w:trPr>
          <w:trHeight w:val="300"/>
        </w:trPr>
        <w:tc>
          <w:tcPr>
            <w:tcW w:w="2250" w:type="dxa"/>
          </w:tcPr>
          <w:p w14:paraId="797F461A" w14:textId="77777777" w:rsidR="00197AD0" w:rsidRPr="006400B9" w:rsidRDefault="00197AD0">
            <w:pPr>
              <w:jc w:val="right"/>
              <w:rPr>
                <w:rFonts w:cs="Arial"/>
                <w:sz w:val="20"/>
                <w:szCs w:val="20"/>
              </w:rPr>
            </w:pPr>
            <w:r w:rsidRPr="006400B9">
              <w:rPr>
                <w:rFonts w:cs="Arial"/>
              </w:rPr>
              <w:lastRenderedPageBreak/>
              <w:t>Description:</w:t>
            </w:r>
          </w:p>
        </w:tc>
        <w:tc>
          <w:tcPr>
            <w:tcW w:w="7110" w:type="dxa"/>
          </w:tcPr>
          <w:p w14:paraId="22B14D81" w14:textId="77777777" w:rsidR="00197AD0" w:rsidRPr="006400B9" w:rsidRDefault="00197AD0">
            <w:pPr>
              <w:rPr>
                <w:rFonts w:cs="Arial"/>
              </w:rPr>
            </w:pPr>
            <w:r w:rsidRPr="006400B9">
              <w:rPr>
                <w:rFonts w:cs="Arial"/>
              </w:rPr>
              <w:t>This use case describes how barangay officials view and manage document requests submitted by residents through the Barangay Management System.</w:t>
            </w:r>
          </w:p>
        </w:tc>
      </w:tr>
      <w:tr w:rsidR="00197AD0" w:rsidRPr="006400B9" w14:paraId="0748B72C" w14:textId="77777777">
        <w:trPr>
          <w:trHeight w:val="300"/>
        </w:trPr>
        <w:tc>
          <w:tcPr>
            <w:tcW w:w="2250" w:type="dxa"/>
          </w:tcPr>
          <w:p w14:paraId="521FBD0C" w14:textId="77777777" w:rsidR="00197AD0" w:rsidRPr="006400B9" w:rsidRDefault="00197AD0">
            <w:pPr>
              <w:jc w:val="right"/>
              <w:rPr>
                <w:rFonts w:cs="Arial"/>
                <w:sz w:val="20"/>
                <w:szCs w:val="20"/>
              </w:rPr>
            </w:pPr>
            <w:r w:rsidRPr="006400B9">
              <w:rPr>
                <w:rFonts w:cs="Arial"/>
              </w:rPr>
              <w:t>Primary Actor:</w:t>
            </w:r>
          </w:p>
        </w:tc>
        <w:tc>
          <w:tcPr>
            <w:tcW w:w="7110" w:type="dxa"/>
          </w:tcPr>
          <w:p w14:paraId="26A4471C" w14:textId="77777777" w:rsidR="00197AD0" w:rsidRPr="006400B9" w:rsidRDefault="00197AD0">
            <w:pPr>
              <w:rPr>
                <w:rFonts w:cs="Arial"/>
              </w:rPr>
            </w:pPr>
            <w:r w:rsidRPr="006400B9">
              <w:rPr>
                <w:rFonts w:cs="Arial"/>
              </w:rPr>
              <w:t>Barangay Official</w:t>
            </w:r>
          </w:p>
        </w:tc>
      </w:tr>
      <w:tr w:rsidR="00197AD0" w:rsidRPr="006400B9" w14:paraId="445BA07C" w14:textId="77777777">
        <w:trPr>
          <w:trHeight w:val="300"/>
        </w:trPr>
        <w:tc>
          <w:tcPr>
            <w:tcW w:w="2250" w:type="dxa"/>
          </w:tcPr>
          <w:p w14:paraId="0BA7B6BB" w14:textId="77777777" w:rsidR="00197AD0" w:rsidRPr="006400B9" w:rsidRDefault="00197AD0">
            <w:pPr>
              <w:jc w:val="right"/>
              <w:rPr>
                <w:rFonts w:cs="Arial"/>
                <w:sz w:val="20"/>
                <w:szCs w:val="20"/>
              </w:rPr>
            </w:pPr>
            <w:r w:rsidRPr="006400B9">
              <w:rPr>
                <w:rFonts w:cs="Arial"/>
              </w:rPr>
              <w:t>Secondary Actor:</w:t>
            </w:r>
          </w:p>
        </w:tc>
        <w:tc>
          <w:tcPr>
            <w:tcW w:w="7110" w:type="dxa"/>
          </w:tcPr>
          <w:p w14:paraId="3C19C9B3" w14:textId="77777777" w:rsidR="00197AD0" w:rsidRPr="006400B9" w:rsidRDefault="00197AD0">
            <w:pPr>
              <w:rPr>
                <w:rFonts w:cs="Arial"/>
              </w:rPr>
            </w:pPr>
            <w:r w:rsidRPr="006400B9">
              <w:rPr>
                <w:rFonts w:cs="Arial"/>
              </w:rPr>
              <w:t>Residents</w:t>
            </w:r>
          </w:p>
        </w:tc>
      </w:tr>
      <w:tr w:rsidR="00197AD0" w:rsidRPr="006400B9" w14:paraId="53BE75E5" w14:textId="77777777">
        <w:trPr>
          <w:trHeight w:val="300"/>
        </w:trPr>
        <w:tc>
          <w:tcPr>
            <w:tcW w:w="2250" w:type="dxa"/>
          </w:tcPr>
          <w:p w14:paraId="0A288154" w14:textId="77777777" w:rsidR="00197AD0" w:rsidRPr="006400B9" w:rsidRDefault="00197AD0">
            <w:pPr>
              <w:jc w:val="right"/>
              <w:rPr>
                <w:rFonts w:cs="Arial"/>
                <w:sz w:val="20"/>
                <w:szCs w:val="20"/>
              </w:rPr>
            </w:pPr>
            <w:r w:rsidRPr="006400B9">
              <w:rPr>
                <w:rFonts w:cs="Arial"/>
              </w:rPr>
              <w:t>Included use cases:</w:t>
            </w:r>
          </w:p>
        </w:tc>
        <w:tc>
          <w:tcPr>
            <w:tcW w:w="7110" w:type="dxa"/>
          </w:tcPr>
          <w:p w14:paraId="4EF6238B" w14:textId="77777777" w:rsidR="00197AD0" w:rsidRPr="006400B9" w:rsidRDefault="00197AD0">
            <w:pPr>
              <w:rPr>
                <w:rFonts w:cs="Arial"/>
              </w:rPr>
            </w:pPr>
            <w:r w:rsidRPr="006400B9">
              <w:rPr>
                <w:rFonts w:cs="Arial"/>
              </w:rPr>
              <w:t>Manage Document Request</w:t>
            </w:r>
          </w:p>
        </w:tc>
      </w:tr>
      <w:tr w:rsidR="00197AD0" w:rsidRPr="006400B9" w14:paraId="38249075" w14:textId="77777777">
        <w:trPr>
          <w:trHeight w:val="300"/>
        </w:trPr>
        <w:tc>
          <w:tcPr>
            <w:tcW w:w="2250" w:type="dxa"/>
          </w:tcPr>
          <w:p w14:paraId="4CBDA955" w14:textId="77777777" w:rsidR="00197AD0" w:rsidRPr="006400B9" w:rsidRDefault="00197AD0">
            <w:pPr>
              <w:jc w:val="right"/>
              <w:rPr>
                <w:rFonts w:cs="Arial"/>
              </w:rPr>
            </w:pPr>
            <w:r w:rsidRPr="006400B9">
              <w:rPr>
                <w:rFonts w:cs="Arial"/>
              </w:rPr>
              <w:t>Preconditions:</w:t>
            </w:r>
          </w:p>
        </w:tc>
        <w:tc>
          <w:tcPr>
            <w:tcW w:w="7110" w:type="dxa"/>
          </w:tcPr>
          <w:p w14:paraId="2316053C" w14:textId="77777777" w:rsidR="00197AD0" w:rsidRPr="006400B9" w:rsidRDefault="00197AD0" w:rsidP="006707B4">
            <w:pPr>
              <w:pStyle w:val="ListParagraph"/>
              <w:numPr>
                <w:ilvl w:val="0"/>
                <w:numId w:val="54"/>
              </w:numPr>
              <w:ind w:left="471"/>
              <w:rPr>
                <w:rFonts w:cs="Arial"/>
              </w:rPr>
            </w:pPr>
            <w:r w:rsidRPr="006400B9">
              <w:rPr>
                <w:rFonts w:cs="Arial"/>
              </w:rPr>
              <w:t>Barangay official must be logged into the Barangay Management System.</w:t>
            </w:r>
          </w:p>
          <w:p w14:paraId="1ED3A318" w14:textId="77777777" w:rsidR="00197AD0" w:rsidRPr="006400B9" w:rsidRDefault="00197AD0" w:rsidP="006707B4">
            <w:pPr>
              <w:pStyle w:val="ListParagraph"/>
              <w:numPr>
                <w:ilvl w:val="0"/>
                <w:numId w:val="54"/>
              </w:numPr>
              <w:ind w:left="471"/>
              <w:rPr>
                <w:rFonts w:cs="Arial"/>
              </w:rPr>
            </w:pPr>
            <w:r w:rsidRPr="006400B9">
              <w:rPr>
                <w:rFonts w:cs="Arial"/>
              </w:rPr>
              <w:t>Document requests must have been submitted by residents.</w:t>
            </w:r>
          </w:p>
        </w:tc>
      </w:tr>
      <w:tr w:rsidR="00197AD0" w:rsidRPr="006400B9" w14:paraId="375C4F9E" w14:textId="77777777">
        <w:trPr>
          <w:trHeight w:val="300"/>
        </w:trPr>
        <w:tc>
          <w:tcPr>
            <w:tcW w:w="2250" w:type="dxa"/>
          </w:tcPr>
          <w:p w14:paraId="6DC6AFF1" w14:textId="77777777" w:rsidR="00197AD0" w:rsidRPr="006400B9" w:rsidRDefault="00197AD0">
            <w:pPr>
              <w:jc w:val="right"/>
              <w:rPr>
                <w:rFonts w:cs="Arial"/>
              </w:rPr>
            </w:pPr>
            <w:r w:rsidRPr="006400B9">
              <w:rPr>
                <w:rFonts w:cs="Arial"/>
              </w:rPr>
              <w:t>Postconditions:</w:t>
            </w:r>
          </w:p>
        </w:tc>
        <w:tc>
          <w:tcPr>
            <w:tcW w:w="7110" w:type="dxa"/>
          </w:tcPr>
          <w:p w14:paraId="7A58AFC7" w14:textId="77777777" w:rsidR="00197AD0" w:rsidRPr="006400B9" w:rsidRDefault="00197AD0" w:rsidP="006707B4">
            <w:pPr>
              <w:pStyle w:val="ListParagraph"/>
              <w:numPr>
                <w:ilvl w:val="0"/>
                <w:numId w:val="62"/>
              </w:numPr>
              <w:ind w:left="471"/>
              <w:rPr>
                <w:rFonts w:cs="Arial"/>
              </w:rPr>
            </w:pPr>
            <w:r w:rsidRPr="006400B9">
              <w:rPr>
                <w:rFonts w:cs="Arial"/>
              </w:rPr>
              <w:t>The barangay official has viewed the document requests and can either take further actions or leave them pending.</w:t>
            </w:r>
          </w:p>
        </w:tc>
      </w:tr>
      <w:tr w:rsidR="00197AD0" w:rsidRPr="006400B9" w14:paraId="7777C582" w14:textId="77777777">
        <w:trPr>
          <w:trHeight w:val="300"/>
        </w:trPr>
        <w:tc>
          <w:tcPr>
            <w:tcW w:w="2250" w:type="dxa"/>
          </w:tcPr>
          <w:p w14:paraId="6B6730A5" w14:textId="77777777" w:rsidR="00197AD0" w:rsidRPr="006400B9" w:rsidRDefault="00197AD0">
            <w:pPr>
              <w:jc w:val="right"/>
              <w:rPr>
                <w:rFonts w:cs="Arial"/>
              </w:rPr>
            </w:pPr>
            <w:r w:rsidRPr="006400B9">
              <w:rPr>
                <w:rFonts w:cs="Arial"/>
              </w:rPr>
              <w:t>Main Flow:</w:t>
            </w:r>
          </w:p>
        </w:tc>
        <w:tc>
          <w:tcPr>
            <w:tcW w:w="7110" w:type="dxa"/>
          </w:tcPr>
          <w:p w14:paraId="70C21862" w14:textId="77777777" w:rsidR="00197AD0" w:rsidRPr="006400B9" w:rsidRDefault="00197AD0" w:rsidP="006707B4">
            <w:pPr>
              <w:pStyle w:val="ListParagraph"/>
              <w:numPr>
                <w:ilvl w:val="0"/>
                <w:numId w:val="59"/>
              </w:numPr>
              <w:ind w:left="471"/>
              <w:rPr>
                <w:rFonts w:cs="Arial"/>
              </w:rPr>
            </w:pPr>
            <w:r w:rsidRPr="006400B9">
              <w:rPr>
                <w:rFonts w:cs="Arial"/>
              </w:rPr>
              <w:t>Barangay Official navigates to the "Document Requests" section.</w:t>
            </w:r>
          </w:p>
          <w:p w14:paraId="612E5DE9" w14:textId="77777777" w:rsidR="00197AD0" w:rsidRPr="006400B9" w:rsidRDefault="00197AD0" w:rsidP="006707B4">
            <w:pPr>
              <w:pStyle w:val="ListParagraph"/>
              <w:numPr>
                <w:ilvl w:val="0"/>
                <w:numId w:val="59"/>
              </w:numPr>
              <w:ind w:left="471"/>
              <w:rPr>
                <w:rFonts w:cs="Arial"/>
              </w:rPr>
            </w:pPr>
            <w:r w:rsidRPr="006400B9">
              <w:rPr>
                <w:rFonts w:cs="Arial"/>
              </w:rPr>
              <w:t>System displays all document requests submitted by residents.</w:t>
            </w:r>
          </w:p>
          <w:p w14:paraId="4AD5ACA7" w14:textId="77777777" w:rsidR="00197AD0" w:rsidRPr="006400B9" w:rsidRDefault="00197AD0" w:rsidP="006707B4">
            <w:pPr>
              <w:pStyle w:val="ListParagraph"/>
              <w:numPr>
                <w:ilvl w:val="0"/>
                <w:numId w:val="59"/>
              </w:numPr>
              <w:ind w:left="471"/>
              <w:rPr>
                <w:rFonts w:cs="Arial"/>
              </w:rPr>
            </w:pPr>
            <w:r w:rsidRPr="006400B9">
              <w:rPr>
                <w:rFonts w:cs="Arial"/>
              </w:rPr>
              <w:t>Barangay Official selects a request to view its details.</w:t>
            </w:r>
          </w:p>
          <w:p w14:paraId="024D69EC" w14:textId="77777777" w:rsidR="00197AD0" w:rsidRPr="006400B9" w:rsidRDefault="00197AD0" w:rsidP="006707B4">
            <w:pPr>
              <w:pStyle w:val="ListParagraph"/>
              <w:numPr>
                <w:ilvl w:val="0"/>
                <w:numId w:val="59"/>
              </w:numPr>
              <w:ind w:left="471"/>
              <w:rPr>
                <w:rFonts w:cs="Arial"/>
              </w:rPr>
            </w:pPr>
            <w:r w:rsidRPr="006400B9">
              <w:rPr>
                <w:rFonts w:cs="Arial"/>
              </w:rPr>
              <w:t>System shows detailed information of the selected document request, including the resident's details and the type of request.</w:t>
            </w:r>
          </w:p>
          <w:p w14:paraId="6EE541BF" w14:textId="77777777" w:rsidR="00197AD0" w:rsidRPr="006400B9" w:rsidRDefault="00197AD0" w:rsidP="006707B4">
            <w:pPr>
              <w:pStyle w:val="ListParagraph"/>
              <w:numPr>
                <w:ilvl w:val="0"/>
                <w:numId w:val="59"/>
              </w:numPr>
              <w:ind w:left="471"/>
              <w:rPr>
                <w:rFonts w:cs="Arial"/>
              </w:rPr>
            </w:pPr>
            <w:r w:rsidRPr="006400B9">
              <w:rPr>
                <w:rFonts w:cs="Arial"/>
              </w:rPr>
              <w:t>Barangay Official either closes the request if no further action is required, or updates the status to "In Progress" or "Pending Approval" based on the review.</w:t>
            </w:r>
          </w:p>
          <w:p w14:paraId="6C18335F" w14:textId="77777777" w:rsidR="00197AD0" w:rsidRPr="006400B9" w:rsidRDefault="00197AD0" w:rsidP="006707B4">
            <w:pPr>
              <w:pStyle w:val="ListParagraph"/>
              <w:numPr>
                <w:ilvl w:val="0"/>
                <w:numId w:val="59"/>
              </w:numPr>
              <w:ind w:left="471"/>
              <w:rPr>
                <w:rFonts w:cs="Arial"/>
              </w:rPr>
            </w:pPr>
            <w:r w:rsidRPr="006400B9">
              <w:rPr>
                <w:rFonts w:cs="Arial"/>
              </w:rPr>
              <w:t>The Barangay official can either wait for new request or exit the system</w:t>
            </w:r>
          </w:p>
        </w:tc>
      </w:tr>
      <w:tr w:rsidR="00197AD0" w:rsidRPr="006400B9" w14:paraId="6D39E97A" w14:textId="77777777">
        <w:trPr>
          <w:trHeight w:val="300"/>
        </w:trPr>
        <w:tc>
          <w:tcPr>
            <w:tcW w:w="2250" w:type="dxa"/>
          </w:tcPr>
          <w:p w14:paraId="48E11220" w14:textId="77777777" w:rsidR="00197AD0" w:rsidRPr="006400B9" w:rsidRDefault="00197AD0">
            <w:pPr>
              <w:jc w:val="right"/>
              <w:rPr>
                <w:rFonts w:cs="Arial"/>
              </w:rPr>
            </w:pPr>
            <w:r w:rsidRPr="006400B9">
              <w:rPr>
                <w:rFonts w:cs="Arial"/>
              </w:rPr>
              <w:t>Alternate Flow:</w:t>
            </w:r>
          </w:p>
        </w:tc>
        <w:tc>
          <w:tcPr>
            <w:tcW w:w="7110" w:type="dxa"/>
          </w:tcPr>
          <w:p w14:paraId="7D811FE0" w14:textId="37BEB27F" w:rsidR="00197AD0" w:rsidRPr="006400B9" w:rsidRDefault="00197AD0">
            <w:pPr>
              <w:rPr>
                <w:rFonts w:cs="Arial"/>
                <w:b/>
                <w:bCs/>
              </w:rPr>
            </w:pPr>
            <w:r w:rsidRPr="006400B9">
              <w:rPr>
                <w:rFonts w:cs="Arial"/>
                <w:b/>
                <w:bCs/>
              </w:rPr>
              <w:t>AF1. No Document Requests Available:</w:t>
            </w:r>
          </w:p>
          <w:p w14:paraId="5DB0D4CD" w14:textId="77777777" w:rsidR="00197AD0" w:rsidRPr="006400B9" w:rsidRDefault="00197AD0" w:rsidP="006707B4">
            <w:pPr>
              <w:numPr>
                <w:ilvl w:val="0"/>
                <w:numId w:val="60"/>
              </w:numPr>
              <w:rPr>
                <w:rFonts w:cs="Arial"/>
              </w:rPr>
            </w:pPr>
            <w:r w:rsidRPr="006400B9">
              <w:rPr>
                <w:rFonts w:cs="Arial"/>
              </w:rPr>
              <w:t>If there are no document requests in the system, the system will display a message: "No pending document requests at this time."</w:t>
            </w:r>
          </w:p>
          <w:p w14:paraId="63E0A333" w14:textId="77777777" w:rsidR="00197AD0" w:rsidRPr="006400B9" w:rsidRDefault="00197AD0" w:rsidP="006707B4">
            <w:pPr>
              <w:numPr>
                <w:ilvl w:val="0"/>
                <w:numId w:val="60"/>
              </w:numPr>
              <w:rPr>
                <w:rFonts w:cs="Arial"/>
              </w:rPr>
            </w:pPr>
            <w:r w:rsidRPr="006400B9">
              <w:rPr>
                <w:rFonts w:cs="Arial"/>
              </w:rPr>
              <w:t>The barangay official will return to the step 6 of the main flow</w:t>
            </w:r>
          </w:p>
          <w:p w14:paraId="3BE1B67E" w14:textId="168A8309" w:rsidR="00197AD0" w:rsidRPr="006400B9" w:rsidRDefault="00197AD0">
            <w:pPr>
              <w:rPr>
                <w:rFonts w:cs="Arial"/>
                <w:b/>
                <w:bCs/>
              </w:rPr>
            </w:pPr>
            <w:r w:rsidRPr="006400B9">
              <w:rPr>
                <w:rFonts w:cs="Arial"/>
                <w:b/>
                <w:bCs/>
              </w:rPr>
              <w:t>AF2. Request Requires Additional Information:</w:t>
            </w:r>
          </w:p>
          <w:p w14:paraId="5D22C6E1" w14:textId="77777777" w:rsidR="00197AD0" w:rsidRPr="006400B9" w:rsidRDefault="00197AD0" w:rsidP="006707B4">
            <w:pPr>
              <w:numPr>
                <w:ilvl w:val="0"/>
                <w:numId w:val="61"/>
              </w:numPr>
              <w:rPr>
                <w:rFonts w:cs="Arial"/>
              </w:rPr>
            </w:pPr>
            <w:r w:rsidRPr="006400B9">
              <w:rPr>
                <w:rFonts w:cs="Arial"/>
              </w:rPr>
              <w:t>If the barangay official finds that the request is incomplete, the system allows them to mark the request as "Incomplete."</w:t>
            </w:r>
          </w:p>
          <w:p w14:paraId="1A348E0B" w14:textId="77777777" w:rsidR="00197AD0" w:rsidRPr="006400B9" w:rsidRDefault="00197AD0" w:rsidP="006707B4">
            <w:pPr>
              <w:numPr>
                <w:ilvl w:val="0"/>
                <w:numId w:val="61"/>
              </w:numPr>
              <w:rPr>
                <w:rFonts w:cs="Arial"/>
              </w:rPr>
            </w:pPr>
            <w:r w:rsidRPr="006400B9">
              <w:rPr>
                <w:rFonts w:cs="Arial"/>
              </w:rPr>
              <w:t>The system sends a notification to the resident requesting additional information before processing continues. The barangay official is then returned to the step 5 of the main flow</w:t>
            </w:r>
          </w:p>
        </w:tc>
      </w:tr>
    </w:tbl>
    <w:p w14:paraId="44748345" w14:textId="77777777" w:rsidR="00905571" w:rsidRPr="006400B9" w:rsidRDefault="00905571" w:rsidP="00EB1233">
      <w:pPr>
        <w:jc w:val="center"/>
        <w:rPr>
          <w:rFonts w:cs="Arial"/>
        </w:rPr>
      </w:pPr>
    </w:p>
    <w:p w14:paraId="66C9C85C" w14:textId="77777777" w:rsidR="008E5D09" w:rsidRPr="006400B9" w:rsidRDefault="008E5D09" w:rsidP="008E5D09">
      <w:pPr>
        <w:jc w:val="center"/>
        <w:rPr>
          <w:rFonts w:cs="Arial"/>
          <w:b/>
          <w:bCs/>
        </w:rPr>
      </w:pPr>
      <w:r w:rsidRPr="006400B9">
        <w:rPr>
          <w:rFonts w:cs="Arial"/>
          <w:b/>
          <w:bCs/>
        </w:rPr>
        <w:t>Manage News/Announcements</w:t>
      </w:r>
    </w:p>
    <w:p w14:paraId="15FB02A8" w14:textId="6AAD5FFF" w:rsidR="000970A4" w:rsidRPr="006400B9" w:rsidRDefault="000970A4" w:rsidP="000970A4">
      <w:pPr>
        <w:pStyle w:val="Caption"/>
        <w:keepNext/>
        <w:rPr>
          <w:rFonts w:cs="Arial"/>
          <w:sz w:val="20"/>
          <w:szCs w:val="20"/>
        </w:rPr>
      </w:pPr>
      <w:r w:rsidRPr="006400B9">
        <w:rPr>
          <w:rFonts w:cs="Arial"/>
          <w:sz w:val="20"/>
          <w:szCs w:val="20"/>
        </w:rPr>
        <w:t>Table IX. Fully Dressed Use Case – Manage News/Announcements</w:t>
      </w:r>
    </w:p>
    <w:tbl>
      <w:tblPr>
        <w:tblStyle w:val="TableGrid"/>
        <w:tblW w:w="0" w:type="auto"/>
        <w:tblLayout w:type="fixed"/>
        <w:tblLook w:val="06A0" w:firstRow="1" w:lastRow="0" w:firstColumn="1" w:lastColumn="0" w:noHBand="1" w:noVBand="1"/>
      </w:tblPr>
      <w:tblGrid>
        <w:gridCol w:w="2250"/>
        <w:gridCol w:w="7110"/>
      </w:tblGrid>
      <w:tr w:rsidR="00C73D41" w:rsidRPr="006400B9" w14:paraId="348110B0" w14:textId="77777777">
        <w:trPr>
          <w:trHeight w:val="300"/>
        </w:trPr>
        <w:tc>
          <w:tcPr>
            <w:tcW w:w="2250" w:type="dxa"/>
          </w:tcPr>
          <w:p w14:paraId="36D900F9" w14:textId="77777777" w:rsidR="00C73D41" w:rsidRPr="006400B9" w:rsidRDefault="00C73D41">
            <w:pPr>
              <w:jc w:val="right"/>
              <w:rPr>
                <w:rFonts w:cs="Arial"/>
                <w:sz w:val="20"/>
                <w:szCs w:val="20"/>
              </w:rPr>
            </w:pPr>
            <w:r w:rsidRPr="006400B9">
              <w:rPr>
                <w:rFonts w:cs="Arial"/>
              </w:rPr>
              <w:t>Use Case ID:</w:t>
            </w:r>
          </w:p>
        </w:tc>
        <w:tc>
          <w:tcPr>
            <w:tcW w:w="7110" w:type="dxa"/>
          </w:tcPr>
          <w:p w14:paraId="3E072E1E" w14:textId="77777777" w:rsidR="00C73D41" w:rsidRPr="006400B9" w:rsidRDefault="00C73D41">
            <w:pPr>
              <w:rPr>
                <w:rFonts w:cs="Arial"/>
              </w:rPr>
            </w:pPr>
            <w:r w:rsidRPr="006400B9">
              <w:rPr>
                <w:rFonts w:cs="Arial"/>
              </w:rPr>
              <w:t>UC-006</w:t>
            </w:r>
          </w:p>
        </w:tc>
      </w:tr>
      <w:tr w:rsidR="00C73D41" w:rsidRPr="006400B9" w14:paraId="07BD5291" w14:textId="77777777">
        <w:trPr>
          <w:trHeight w:val="300"/>
        </w:trPr>
        <w:tc>
          <w:tcPr>
            <w:tcW w:w="2250" w:type="dxa"/>
          </w:tcPr>
          <w:p w14:paraId="5669F6F8" w14:textId="77777777" w:rsidR="00C73D41" w:rsidRPr="006400B9" w:rsidRDefault="00C73D41">
            <w:pPr>
              <w:jc w:val="right"/>
              <w:rPr>
                <w:rFonts w:cs="Arial"/>
                <w:sz w:val="20"/>
                <w:szCs w:val="20"/>
              </w:rPr>
            </w:pPr>
            <w:r w:rsidRPr="006400B9">
              <w:rPr>
                <w:rFonts w:cs="Arial"/>
              </w:rPr>
              <w:t>Use Case Name:</w:t>
            </w:r>
          </w:p>
        </w:tc>
        <w:tc>
          <w:tcPr>
            <w:tcW w:w="7110" w:type="dxa"/>
          </w:tcPr>
          <w:p w14:paraId="3A34696D" w14:textId="77777777" w:rsidR="00C73D41" w:rsidRPr="006400B9" w:rsidRDefault="00C73D41">
            <w:pPr>
              <w:rPr>
                <w:rFonts w:cs="Arial"/>
              </w:rPr>
            </w:pPr>
            <w:r w:rsidRPr="006400B9">
              <w:rPr>
                <w:rFonts w:cs="Arial"/>
              </w:rPr>
              <w:t>Manage News/Announcements</w:t>
            </w:r>
          </w:p>
        </w:tc>
      </w:tr>
      <w:tr w:rsidR="00C73D41" w:rsidRPr="006400B9" w14:paraId="6CB38CB7" w14:textId="77777777">
        <w:trPr>
          <w:trHeight w:val="300"/>
        </w:trPr>
        <w:tc>
          <w:tcPr>
            <w:tcW w:w="2250" w:type="dxa"/>
          </w:tcPr>
          <w:p w14:paraId="05154199" w14:textId="77777777" w:rsidR="00C73D41" w:rsidRPr="006400B9" w:rsidRDefault="00C73D41">
            <w:pPr>
              <w:jc w:val="right"/>
              <w:rPr>
                <w:rFonts w:cs="Arial"/>
                <w:sz w:val="20"/>
                <w:szCs w:val="20"/>
              </w:rPr>
            </w:pPr>
            <w:r w:rsidRPr="006400B9">
              <w:rPr>
                <w:rFonts w:cs="Arial"/>
              </w:rPr>
              <w:t>Created By:</w:t>
            </w:r>
          </w:p>
        </w:tc>
        <w:tc>
          <w:tcPr>
            <w:tcW w:w="7110" w:type="dxa"/>
          </w:tcPr>
          <w:p w14:paraId="1B82318C" w14:textId="77777777" w:rsidR="00C73D41" w:rsidRPr="006400B9" w:rsidRDefault="00C73D41">
            <w:pPr>
              <w:rPr>
                <w:rFonts w:cs="Arial"/>
              </w:rPr>
            </w:pPr>
            <w:r w:rsidRPr="006400B9">
              <w:rPr>
                <w:rFonts w:cs="Arial"/>
              </w:rPr>
              <w:t>SISTEM</w:t>
            </w:r>
          </w:p>
        </w:tc>
      </w:tr>
      <w:tr w:rsidR="00C73D41" w:rsidRPr="006400B9" w14:paraId="5B1A4310" w14:textId="77777777">
        <w:trPr>
          <w:trHeight w:val="300"/>
        </w:trPr>
        <w:tc>
          <w:tcPr>
            <w:tcW w:w="2250" w:type="dxa"/>
          </w:tcPr>
          <w:p w14:paraId="3F2A45E9" w14:textId="77777777" w:rsidR="00C73D41" w:rsidRPr="006400B9" w:rsidRDefault="00C73D41">
            <w:pPr>
              <w:jc w:val="right"/>
              <w:rPr>
                <w:rFonts w:cs="Arial"/>
              </w:rPr>
            </w:pPr>
            <w:r w:rsidRPr="006400B9">
              <w:rPr>
                <w:rFonts w:cs="Arial"/>
              </w:rPr>
              <w:t>Date Created:</w:t>
            </w:r>
          </w:p>
        </w:tc>
        <w:tc>
          <w:tcPr>
            <w:tcW w:w="7110" w:type="dxa"/>
          </w:tcPr>
          <w:p w14:paraId="53C8D82E" w14:textId="77777777" w:rsidR="00C73D41" w:rsidRPr="006400B9" w:rsidRDefault="00C73D41">
            <w:pPr>
              <w:rPr>
                <w:rFonts w:cs="Arial"/>
              </w:rPr>
            </w:pPr>
            <w:r w:rsidRPr="006400B9">
              <w:rPr>
                <w:rFonts w:cs="Arial"/>
              </w:rPr>
              <w:t>September 21, 2024</w:t>
            </w:r>
          </w:p>
        </w:tc>
      </w:tr>
      <w:tr w:rsidR="00C73D41" w:rsidRPr="006400B9" w14:paraId="514DC637" w14:textId="77777777">
        <w:trPr>
          <w:trHeight w:val="300"/>
        </w:trPr>
        <w:tc>
          <w:tcPr>
            <w:tcW w:w="2250" w:type="dxa"/>
          </w:tcPr>
          <w:p w14:paraId="198B9B4D" w14:textId="77777777" w:rsidR="00C73D41" w:rsidRPr="006400B9" w:rsidRDefault="00C73D41">
            <w:pPr>
              <w:jc w:val="right"/>
              <w:rPr>
                <w:rFonts w:cs="Arial"/>
                <w:sz w:val="20"/>
                <w:szCs w:val="20"/>
              </w:rPr>
            </w:pPr>
            <w:r w:rsidRPr="006400B9">
              <w:rPr>
                <w:rFonts w:cs="Arial"/>
              </w:rPr>
              <w:t>Description:</w:t>
            </w:r>
          </w:p>
        </w:tc>
        <w:tc>
          <w:tcPr>
            <w:tcW w:w="7110" w:type="dxa"/>
          </w:tcPr>
          <w:p w14:paraId="1BD18E53" w14:textId="77777777" w:rsidR="00C73D41" w:rsidRPr="006400B9" w:rsidRDefault="00C73D41">
            <w:pPr>
              <w:rPr>
                <w:rFonts w:cs="Arial"/>
              </w:rPr>
            </w:pPr>
            <w:r w:rsidRPr="006400B9">
              <w:rPr>
                <w:rFonts w:cs="Arial"/>
              </w:rPr>
              <w:t>This use case describes how barangay officials can post news and announcements to the barangay website for residents to view.</w:t>
            </w:r>
          </w:p>
        </w:tc>
      </w:tr>
      <w:tr w:rsidR="00C73D41" w:rsidRPr="006400B9" w14:paraId="5B7F45CF" w14:textId="77777777">
        <w:trPr>
          <w:trHeight w:val="300"/>
        </w:trPr>
        <w:tc>
          <w:tcPr>
            <w:tcW w:w="2250" w:type="dxa"/>
          </w:tcPr>
          <w:p w14:paraId="2FBA116F" w14:textId="77777777" w:rsidR="00C73D41" w:rsidRPr="006400B9" w:rsidRDefault="00C73D41">
            <w:pPr>
              <w:jc w:val="right"/>
              <w:rPr>
                <w:rFonts w:cs="Arial"/>
                <w:sz w:val="20"/>
                <w:szCs w:val="20"/>
              </w:rPr>
            </w:pPr>
            <w:r w:rsidRPr="006400B9">
              <w:rPr>
                <w:rFonts w:cs="Arial"/>
              </w:rPr>
              <w:t>Primary Actor:</w:t>
            </w:r>
          </w:p>
        </w:tc>
        <w:tc>
          <w:tcPr>
            <w:tcW w:w="7110" w:type="dxa"/>
          </w:tcPr>
          <w:p w14:paraId="103BA6EB" w14:textId="77777777" w:rsidR="00C73D41" w:rsidRPr="006400B9" w:rsidRDefault="00C73D41">
            <w:pPr>
              <w:rPr>
                <w:rFonts w:cs="Arial"/>
              </w:rPr>
            </w:pPr>
            <w:r w:rsidRPr="006400B9">
              <w:rPr>
                <w:rFonts w:cs="Arial"/>
              </w:rPr>
              <w:t>Barangay Official</w:t>
            </w:r>
          </w:p>
        </w:tc>
      </w:tr>
      <w:tr w:rsidR="00C73D41" w:rsidRPr="006400B9" w14:paraId="458012EB" w14:textId="77777777">
        <w:trPr>
          <w:trHeight w:val="300"/>
        </w:trPr>
        <w:tc>
          <w:tcPr>
            <w:tcW w:w="2250" w:type="dxa"/>
          </w:tcPr>
          <w:p w14:paraId="3CA5F822" w14:textId="77777777" w:rsidR="00C73D41" w:rsidRPr="006400B9" w:rsidRDefault="00C73D41">
            <w:pPr>
              <w:jc w:val="right"/>
              <w:rPr>
                <w:rFonts w:cs="Arial"/>
                <w:sz w:val="20"/>
                <w:szCs w:val="20"/>
              </w:rPr>
            </w:pPr>
            <w:r w:rsidRPr="006400B9">
              <w:rPr>
                <w:rFonts w:cs="Arial"/>
              </w:rPr>
              <w:t>Secondary Actor:</w:t>
            </w:r>
          </w:p>
        </w:tc>
        <w:tc>
          <w:tcPr>
            <w:tcW w:w="7110" w:type="dxa"/>
          </w:tcPr>
          <w:p w14:paraId="462CF356" w14:textId="77777777" w:rsidR="00C73D41" w:rsidRPr="006400B9" w:rsidRDefault="00C73D41">
            <w:pPr>
              <w:rPr>
                <w:rFonts w:cs="Arial"/>
              </w:rPr>
            </w:pPr>
            <w:r w:rsidRPr="006400B9">
              <w:rPr>
                <w:rFonts w:cs="Arial"/>
              </w:rPr>
              <w:t>Residents</w:t>
            </w:r>
          </w:p>
        </w:tc>
      </w:tr>
      <w:tr w:rsidR="00C73D41" w:rsidRPr="006400B9" w14:paraId="1B32C029" w14:textId="77777777">
        <w:trPr>
          <w:trHeight w:val="300"/>
        </w:trPr>
        <w:tc>
          <w:tcPr>
            <w:tcW w:w="2250" w:type="dxa"/>
          </w:tcPr>
          <w:p w14:paraId="5D6291B1" w14:textId="77777777" w:rsidR="00C73D41" w:rsidRPr="006400B9" w:rsidRDefault="00C73D41">
            <w:pPr>
              <w:jc w:val="right"/>
              <w:rPr>
                <w:rFonts w:cs="Arial"/>
                <w:sz w:val="20"/>
                <w:szCs w:val="20"/>
              </w:rPr>
            </w:pPr>
            <w:r w:rsidRPr="006400B9">
              <w:rPr>
                <w:rFonts w:cs="Arial"/>
              </w:rPr>
              <w:t>Included use cases:</w:t>
            </w:r>
          </w:p>
        </w:tc>
        <w:tc>
          <w:tcPr>
            <w:tcW w:w="7110" w:type="dxa"/>
          </w:tcPr>
          <w:p w14:paraId="297C28B7" w14:textId="77777777" w:rsidR="00C73D41" w:rsidRPr="006400B9" w:rsidRDefault="00C73D41">
            <w:pPr>
              <w:rPr>
                <w:rFonts w:cs="Arial"/>
              </w:rPr>
            </w:pPr>
            <w:r w:rsidRPr="006400B9">
              <w:rPr>
                <w:rFonts w:cs="Arial"/>
              </w:rPr>
              <w:t>Manage News/Announcements</w:t>
            </w:r>
          </w:p>
        </w:tc>
      </w:tr>
      <w:tr w:rsidR="00C73D41" w:rsidRPr="006400B9" w14:paraId="0452BCE8" w14:textId="77777777">
        <w:trPr>
          <w:trHeight w:val="300"/>
        </w:trPr>
        <w:tc>
          <w:tcPr>
            <w:tcW w:w="2250" w:type="dxa"/>
          </w:tcPr>
          <w:p w14:paraId="0502A9E8" w14:textId="77777777" w:rsidR="00C73D41" w:rsidRPr="006400B9" w:rsidRDefault="00C73D41">
            <w:pPr>
              <w:jc w:val="right"/>
              <w:rPr>
                <w:rFonts w:cs="Arial"/>
              </w:rPr>
            </w:pPr>
            <w:r w:rsidRPr="006400B9">
              <w:rPr>
                <w:rFonts w:cs="Arial"/>
              </w:rPr>
              <w:t>Preconditions:</w:t>
            </w:r>
          </w:p>
        </w:tc>
        <w:tc>
          <w:tcPr>
            <w:tcW w:w="7110" w:type="dxa"/>
          </w:tcPr>
          <w:p w14:paraId="523CE7EC" w14:textId="77777777" w:rsidR="00C73D41" w:rsidRPr="006400B9" w:rsidRDefault="00C73D41" w:rsidP="006707B4">
            <w:pPr>
              <w:pStyle w:val="ListParagraph"/>
              <w:numPr>
                <w:ilvl w:val="0"/>
                <w:numId w:val="54"/>
              </w:numPr>
              <w:ind w:left="471"/>
              <w:rPr>
                <w:rFonts w:cs="Arial"/>
              </w:rPr>
            </w:pPr>
            <w:r w:rsidRPr="006400B9">
              <w:rPr>
                <w:rFonts w:cs="Arial"/>
              </w:rPr>
              <w:t>Barangay officials must be logged into the Barangay Management System.</w:t>
            </w:r>
          </w:p>
          <w:p w14:paraId="059A1CE2" w14:textId="7CD0DA28" w:rsidR="00C73D41" w:rsidRPr="006400B9" w:rsidRDefault="00C73D41" w:rsidP="006707B4">
            <w:pPr>
              <w:pStyle w:val="ListParagraph"/>
              <w:numPr>
                <w:ilvl w:val="0"/>
                <w:numId w:val="54"/>
              </w:numPr>
              <w:ind w:left="471"/>
              <w:rPr>
                <w:rFonts w:cs="Arial"/>
              </w:rPr>
            </w:pPr>
            <w:r w:rsidRPr="006400B9">
              <w:rPr>
                <w:rFonts w:cs="Arial"/>
              </w:rPr>
              <w:lastRenderedPageBreak/>
              <w:t>The system must be connected to the website portal where announcements and news are posted.</w:t>
            </w:r>
          </w:p>
        </w:tc>
      </w:tr>
      <w:tr w:rsidR="00C73D41" w:rsidRPr="006400B9" w14:paraId="2333BDAB" w14:textId="77777777">
        <w:trPr>
          <w:trHeight w:val="300"/>
        </w:trPr>
        <w:tc>
          <w:tcPr>
            <w:tcW w:w="2250" w:type="dxa"/>
          </w:tcPr>
          <w:p w14:paraId="7525C999" w14:textId="77777777" w:rsidR="00C73D41" w:rsidRPr="006400B9" w:rsidRDefault="00C73D41">
            <w:pPr>
              <w:jc w:val="right"/>
              <w:rPr>
                <w:rFonts w:cs="Arial"/>
              </w:rPr>
            </w:pPr>
            <w:r w:rsidRPr="006400B9">
              <w:rPr>
                <w:rFonts w:cs="Arial"/>
              </w:rPr>
              <w:lastRenderedPageBreak/>
              <w:t>Postconditions:</w:t>
            </w:r>
          </w:p>
        </w:tc>
        <w:tc>
          <w:tcPr>
            <w:tcW w:w="7110" w:type="dxa"/>
          </w:tcPr>
          <w:p w14:paraId="45B3F110" w14:textId="77777777" w:rsidR="00C73D41" w:rsidRPr="006400B9" w:rsidRDefault="00C73D41" w:rsidP="006707B4">
            <w:pPr>
              <w:pStyle w:val="ListParagraph"/>
              <w:numPr>
                <w:ilvl w:val="0"/>
                <w:numId w:val="63"/>
              </w:numPr>
              <w:ind w:left="471"/>
              <w:rPr>
                <w:rFonts w:cs="Arial"/>
              </w:rPr>
            </w:pPr>
            <w:r w:rsidRPr="006400B9">
              <w:rPr>
                <w:rFonts w:cs="Arial"/>
              </w:rPr>
              <w:t>The news or announcement is published and visible to all residents through the barangay portal.</w:t>
            </w:r>
          </w:p>
        </w:tc>
      </w:tr>
      <w:tr w:rsidR="00C73D41" w:rsidRPr="006400B9" w14:paraId="76D23628" w14:textId="77777777">
        <w:trPr>
          <w:trHeight w:val="300"/>
        </w:trPr>
        <w:tc>
          <w:tcPr>
            <w:tcW w:w="2250" w:type="dxa"/>
          </w:tcPr>
          <w:p w14:paraId="13000E35" w14:textId="77777777" w:rsidR="00C73D41" w:rsidRPr="006400B9" w:rsidRDefault="00C73D41">
            <w:pPr>
              <w:jc w:val="right"/>
              <w:rPr>
                <w:rFonts w:cs="Arial"/>
              </w:rPr>
            </w:pPr>
            <w:r w:rsidRPr="006400B9">
              <w:rPr>
                <w:rFonts w:cs="Arial"/>
              </w:rPr>
              <w:t>Main Flow:</w:t>
            </w:r>
          </w:p>
        </w:tc>
        <w:tc>
          <w:tcPr>
            <w:tcW w:w="7110" w:type="dxa"/>
          </w:tcPr>
          <w:p w14:paraId="042DCCDE" w14:textId="77777777" w:rsidR="00C73D41" w:rsidRPr="006400B9" w:rsidRDefault="00C73D41" w:rsidP="006707B4">
            <w:pPr>
              <w:pStyle w:val="ListParagraph"/>
              <w:numPr>
                <w:ilvl w:val="0"/>
                <w:numId w:val="64"/>
              </w:numPr>
              <w:ind w:left="471"/>
              <w:rPr>
                <w:rFonts w:cs="Arial"/>
              </w:rPr>
            </w:pPr>
            <w:r w:rsidRPr="006400B9">
              <w:rPr>
                <w:rFonts w:cs="Arial"/>
              </w:rPr>
              <w:t>Barangay Official navigates to the "News/Announcements Management" section.</w:t>
            </w:r>
          </w:p>
          <w:p w14:paraId="6C190A4E" w14:textId="77777777" w:rsidR="00C73D41" w:rsidRPr="006400B9" w:rsidRDefault="00C73D41" w:rsidP="006707B4">
            <w:pPr>
              <w:pStyle w:val="ListParagraph"/>
              <w:numPr>
                <w:ilvl w:val="0"/>
                <w:numId w:val="64"/>
              </w:numPr>
              <w:ind w:left="471"/>
              <w:rPr>
                <w:rFonts w:cs="Arial"/>
              </w:rPr>
            </w:pPr>
            <w:r w:rsidRPr="006400B9">
              <w:rPr>
                <w:rFonts w:cs="Arial"/>
              </w:rPr>
              <w:t>Barangay Official selects either "Post News" or "Post Announcement."</w:t>
            </w:r>
          </w:p>
          <w:p w14:paraId="17AD523E" w14:textId="51CEDF77" w:rsidR="00C73D41" w:rsidRPr="006400B9" w:rsidRDefault="00C73D41" w:rsidP="006707B4">
            <w:pPr>
              <w:pStyle w:val="ListParagraph"/>
              <w:numPr>
                <w:ilvl w:val="0"/>
                <w:numId w:val="64"/>
              </w:numPr>
              <w:ind w:left="471"/>
              <w:rPr>
                <w:rFonts w:cs="Arial"/>
              </w:rPr>
            </w:pPr>
            <w:r w:rsidRPr="006400B9">
              <w:rPr>
                <w:rFonts w:cs="Arial"/>
              </w:rPr>
              <w:t>System displays a content creation form for the barangay official to input the necessary information.</w:t>
            </w:r>
          </w:p>
          <w:p w14:paraId="6F38CA65" w14:textId="77777777" w:rsidR="00C73D41" w:rsidRPr="006400B9" w:rsidRDefault="00C73D41" w:rsidP="006707B4">
            <w:pPr>
              <w:pStyle w:val="ListParagraph"/>
              <w:numPr>
                <w:ilvl w:val="0"/>
                <w:numId w:val="64"/>
              </w:numPr>
              <w:ind w:left="471"/>
              <w:rPr>
                <w:rFonts w:cs="Arial"/>
              </w:rPr>
            </w:pPr>
            <w:r w:rsidRPr="006400B9">
              <w:rPr>
                <w:rFonts w:cs="Arial"/>
              </w:rPr>
              <w:t>Barangay Official enters the news/announcement title, content, and any other required details.</w:t>
            </w:r>
          </w:p>
          <w:p w14:paraId="70B97588" w14:textId="32E6F265" w:rsidR="00C73D41" w:rsidRPr="006400B9" w:rsidRDefault="00C73D41" w:rsidP="006707B4">
            <w:pPr>
              <w:pStyle w:val="ListParagraph"/>
              <w:numPr>
                <w:ilvl w:val="0"/>
                <w:numId w:val="64"/>
              </w:numPr>
              <w:ind w:left="471"/>
              <w:rPr>
                <w:rFonts w:cs="Arial"/>
              </w:rPr>
            </w:pPr>
            <w:r w:rsidRPr="006400B9">
              <w:rPr>
                <w:rFonts w:cs="Arial"/>
              </w:rPr>
              <w:t>Barangay Official submits the news/announcement for publishing.</w:t>
            </w:r>
          </w:p>
          <w:p w14:paraId="15DED187" w14:textId="2680F25F" w:rsidR="00C73D41" w:rsidRPr="006400B9" w:rsidRDefault="00C73D41" w:rsidP="006707B4">
            <w:pPr>
              <w:pStyle w:val="ListParagraph"/>
              <w:numPr>
                <w:ilvl w:val="0"/>
                <w:numId w:val="64"/>
              </w:numPr>
              <w:ind w:left="471"/>
              <w:rPr>
                <w:rFonts w:cs="Arial"/>
              </w:rPr>
            </w:pPr>
            <w:r w:rsidRPr="006400B9">
              <w:rPr>
                <w:rFonts w:cs="Arial"/>
              </w:rPr>
              <w:t>System publishes the content to the barangay website, making it available for residents to view.</w:t>
            </w:r>
          </w:p>
          <w:p w14:paraId="2018E9E8" w14:textId="0B054220" w:rsidR="00C73D41" w:rsidRPr="006400B9" w:rsidRDefault="00C73D41" w:rsidP="006707B4">
            <w:pPr>
              <w:pStyle w:val="ListParagraph"/>
              <w:numPr>
                <w:ilvl w:val="0"/>
                <w:numId w:val="64"/>
              </w:numPr>
              <w:ind w:left="471"/>
              <w:rPr>
                <w:rFonts w:cs="Arial"/>
              </w:rPr>
            </w:pPr>
            <w:r w:rsidRPr="006400B9">
              <w:rPr>
                <w:rFonts w:cs="Arial"/>
              </w:rPr>
              <w:t>Residents receive a notification about the new news/announcement when they log into the barangay portal.</w:t>
            </w:r>
          </w:p>
        </w:tc>
      </w:tr>
      <w:tr w:rsidR="00C73D41" w:rsidRPr="006400B9" w14:paraId="17D57E88" w14:textId="77777777">
        <w:trPr>
          <w:trHeight w:val="300"/>
        </w:trPr>
        <w:tc>
          <w:tcPr>
            <w:tcW w:w="2250" w:type="dxa"/>
          </w:tcPr>
          <w:p w14:paraId="7974844E" w14:textId="77777777" w:rsidR="00C73D41" w:rsidRPr="006400B9" w:rsidRDefault="00C73D41">
            <w:pPr>
              <w:jc w:val="right"/>
              <w:rPr>
                <w:rFonts w:cs="Arial"/>
              </w:rPr>
            </w:pPr>
            <w:r w:rsidRPr="006400B9">
              <w:rPr>
                <w:rFonts w:cs="Arial"/>
              </w:rPr>
              <w:t>Alternate Flow:</w:t>
            </w:r>
          </w:p>
        </w:tc>
        <w:tc>
          <w:tcPr>
            <w:tcW w:w="7110" w:type="dxa"/>
          </w:tcPr>
          <w:p w14:paraId="06049435" w14:textId="1B06A0F3" w:rsidR="00C73D41" w:rsidRPr="006400B9" w:rsidRDefault="00C73D41">
            <w:pPr>
              <w:rPr>
                <w:rFonts w:cs="Arial"/>
              </w:rPr>
            </w:pPr>
            <w:r w:rsidRPr="006400B9">
              <w:rPr>
                <w:rFonts w:cs="Arial"/>
                <w:b/>
                <w:bCs/>
              </w:rPr>
              <w:t>AF1. Invalid Input in Content Creation Form:</w:t>
            </w:r>
          </w:p>
          <w:p w14:paraId="78B67012" w14:textId="77777777" w:rsidR="00C73D41" w:rsidRPr="006400B9" w:rsidRDefault="00C73D41" w:rsidP="006707B4">
            <w:pPr>
              <w:numPr>
                <w:ilvl w:val="0"/>
                <w:numId w:val="65"/>
              </w:numPr>
              <w:rPr>
                <w:rFonts w:cs="Arial"/>
              </w:rPr>
            </w:pPr>
            <w:r w:rsidRPr="006400B9">
              <w:rPr>
                <w:rFonts w:cs="Arial"/>
              </w:rPr>
              <w:t>If the barangay official submits incomplete or invalid content (e.g., missing title or body), the system displays an error message: "Please complete all required fields."</w:t>
            </w:r>
          </w:p>
          <w:p w14:paraId="09F652EF" w14:textId="1D04A783" w:rsidR="00C73D41" w:rsidRPr="006400B9" w:rsidRDefault="00C73D41" w:rsidP="006707B4">
            <w:pPr>
              <w:numPr>
                <w:ilvl w:val="0"/>
                <w:numId w:val="65"/>
              </w:numPr>
              <w:rPr>
                <w:rFonts w:cs="Arial"/>
              </w:rPr>
            </w:pPr>
            <w:r w:rsidRPr="006400B9">
              <w:rPr>
                <w:rFonts w:cs="Arial"/>
              </w:rPr>
              <w:t>The official must correct the errors before proceeding and will return to the step 5 of the main flow.</w:t>
            </w:r>
          </w:p>
          <w:p w14:paraId="49D85FFC" w14:textId="45C12C12" w:rsidR="00C73D41" w:rsidRPr="006400B9" w:rsidRDefault="00C73D41">
            <w:pPr>
              <w:rPr>
                <w:rFonts w:eastAsia="Aptos" w:cs="Arial"/>
                <w:b/>
                <w:bCs/>
              </w:rPr>
            </w:pPr>
            <w:r w:rsidRPr="006400B9">
              <w:rPr>
                <w:rFonts w:cs="Arial"/>
                <w:b/>
                <w:bCs/>
              </w:rPr>
              <w:t xml:space="preserve">AF2. </w:t>
            </w:r>
            <w:r w:rsidRPr="006400B9">
              <w:rPr>
                <w:rFonts w:eastAsia="Aptos" w:cs="Arial"/>
                <w:b/>
                <w:bCs/>
              </w:rPr>
              <w:t>Website Down for Maintenance:</w:t>
            </w:r>
          </w:p>
          <w:p w14:paraId="0CE71321" w14:textId="2CA7EEF9" w:rsidR="00C73D41" w:rsidRPr="006400B9" w:rsidRDefault="00C73D41" w:rsidP="006707B4">
            <w:pPr>
              <w:numPr>
                <w:ilvl w:val="0"/>
                <w:numId w:val="65"/>
              </w:numPr>
              <w:rPr>
                <w:rFonts w:cs="Arial"/>
              </w:rPr>
            </w:pPr>
            <w:r w:rsidRPr="006400B9">
              <w:rPr>
                <w:rFonts w:cs="Arial"/>
              </w:rPr>
              <w:t>Once the website is back online, the system should automatically publish the queued news or announcement, resuming from Step 6 where the content becomes visible to residents.</w:t>
            </w:r>
          </w:p>
        </w:tc>
      </w:tr>
    </w:tbl>
    <w:p w14:paraId="7DAAFA79" w14:textId="4B058E0D" w:rsidR="00EB1233" w:rsidRPr="006400B9" w:rsidRDefault="00EB1233" w:rsidP="000E02C0">
      <w:pPr>
        <w:rPr>
          <w:rFonts w:cs="Arial"/>
        </w:rPr>
      </w:pPr>
    </w:p>
    <w:p w14:paraId="689563F3" w14:textId="2F8DA053" w:rsidR="00DE1B36" w:rsidRDefault="006D29D6" w:rsidP="006D29D6">
      <w:pPr>
        <w:pStyle w:val="Heading2"/>
        <w:ind w:firstLine="720"/>
      </w:pPr>
      <w:bookmarkStart w:id="72" w:name="_Toc181174102"/>
      <w:r>
        <w:t>5.4 Data Flow Diagram</w:t>
      </w:r>
      <w:bookmarkEnd w:id="72"/>
    </w:p>
    <w:p w14:paraId="432004DC" w14:textId="727D4615" w:rsidR="006D29D6" w:rsidRPr="006D29D6" w:rsidRDefault="006D29D6" w:rsidP="006D29D6"/>
    <w:p w14:paraId="74D43B56" w14:textId="0B217502" w:rsidR="00025851" w:rsidRDefault="003C680D" w:rsidP="003C680D">
      <w:pPr>
        <w:jc w:val="both"/>
        <w:rPr>
          <w:rFonts w:cs="Arial"/>
        </w:rPr>
      </w:pPr>
      <w:r w:rsidRPr="003C680D">
        <w:rPr>
          <w:rFonts w:cs="Arial"/>
        </w:rPr>
        <w:t>The Data Flow Diagram (DFD) provides a structured overview of how information flows within the 802-Go system, from high-level interactions (Context Diagram) to more detailed processes (Level 1 and Level 2). This diagram highlights the sources and destinations of data, helping stakeholders understand how different components of the platform connect to support communication, record-keeping, and service delivery.</w:t>
      </w:r>
    </w:p>
    <w:p w14:paraId="30E40ACE" w14:textId="0F42C2E2" w:rsidR="006D29D6" w:rsidRDefault="006D29D6" w:rsidP="003C680D">
      <w:pPr>
        <w:jc w:val="both"/>
        <w:rPr>
          <w:rFonts w:cs="Arial"/>
        </w:rPr>
      </w:pPr>
      <w:r w:rsidRPr="006400B9">
        <w:rPr>
          <w:rFonts w:cs="Arial"/>
          <w:noProof/>
        </w:rPr>
        <w:drawing>
          <wp:anchor distT="0" distB="0" distL="114300" distR="114300" simplePos="0" relativeHeight="251658258" behindDoc="1" locked="0" layoutInCell="1" allowOverlap="1" wp14:anchorId="77730A37" wp14:editId="0F3B03CA">
            <wp:simplePos x="0" y="0"/>
            <wp:positionH relativeFrom="margin">
              <wp:align>right</wp:align>
            </wp:positionH>
            <wp:positionV relativeFrom="paragraph">
              <wp:posOffset>6795</wp:posOffset>
            </wp:positionV>
            <wp:extent cx="5941060" cy="2570480"/>
            <wp:effectExtent l="0" t="0" r="0" b="0"/>
            <wp:wrapNone/>
            <wp:docPr id="8253418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41855" name="Picture 825341855"/>
                    <pic:cNvPicPr/>
                  </pic:nvPicPr>
                  <pic:blipFill rotWithShape="1">
                    <a:blip r:embed="rId18" cstate="print">
                      <a:extLst>
                        <a:ext uri="{28A0092B-C50C-407E-A947-70E740481C1C}">
                          <a14:useLocalDpi xmlns:a14="http://schemas.microsoft.com/office/drawing/2010/main" val="0"/>
                        </a:ext>
                      </a:extLst>
                    </a:blip>
                    <a:srcRect l="16" t="10212" r="-16" b="7522"/>
                    <a:stretch/>
                  </pic:blipFill>
                  <pic:spPr bwMode="auto">
                    <a:xfrm>
                      <a:off x="0" y="0"/>
                      <a:ext cx="5941060" cy="2570480"/>
                    </a:xfrm>
                    <a:prstGeom prst="rect">
                      <a:avLst/>
                    </a:prstGeom>
                    <a:ln>
                      <a:noFill/>
                    </a:ln>
                    <a:extLst>
                      <a:ext uri="{53640926-AAD7-44D8-BBD7-CCE9431645EC}">
                        <a14:shadowObscured xmlns:a14="http://schemas.microsoft.com/office/drawing/2010/main"/>
                      </a:ext>
                    </a:extLst>
                  </pic:spPr>
                </pic:pic>
              </a:graphicData>
            </a:graphic>
          </wp:anchor>
        </w:drawing>
      </w:r>
    </w:p>
    <w:p w14:paraId="2C1CACA4" w14:textId="3C9A8D7C" w:rsidR="006D29D6" w:rsidRDefault="006D29D6" w:rsidP="003C680D">
      <w:pPr>
        <w:jc w:val="both"/>
        <w:rPr>
          <w:rFonts w:cs="Arial"/>
        </w:rPr>
      </w:pPr>
    </w:p>
    <w:p w14:paraId="26098F10" w14:textId="77777777" w:rsidR="006D29D6" w:rsidRPr="006400B9" w:rsidRDefault="006D29D6" w:rsidP="003C680D">
      <w:pPr>
        <w:jc w:val="both"/>
        <w:rPr>
          <w:rFonts w:cs="Arial"/>
        </w:rPr>
      </w:pPr>
    </w:p>
    <w:p w14:paraId="6050828A" w14:textId="01615D3E" w:rsidR="00025851" w:rsidRDefault="00025851" w:rsidP="003C680D">
      <w:pPr>
        <w:jc w:val="both"/>
        <w:rPr>
          <w:rFonts w:cs="Arial"/>
        </w:rPr>
      </w:pPr>
    </w:p>
    <w:p w14:paraId="1D6FF801" w14:textId="769D5735" w:rsidR="006D29D6" w:rsidRDefault="006D29D6" w:rsidP="003C680D">
      <w:pPr>
        <w:jc w:val="both"/>
        <w:rPr>
          <w:rFonts w:cs="Arial"/>
        </w:rPr>
      </w:pPr>
    </w:p>
    <w:p w14:paraId="1C6F24C6" w14:textId="77777777" w:rsidR="006D29D6" w:rsidRDefault="006D29D6" w:rsidP="003C680D">
      <w:pPr>
        <w:jc w:val="both"/>
        <w:rPr>
          <w:rFonts w:cs="Arial"/>
        </w:rPr>
      </w:pPr>
    </w:p>
    <w:p w14:paraId="5C4E188F" w14:textId="77777777" w:rsidR="006D29D6" w:rsidRPr="003C680D" w:rsidRDefault="006D29D6" w:rsidP="003C680D">
      <w:pPr>
        <w:jc w:val="both"/>
        <w:rPr>
          <w:rFonts w:cs="Arial"/>
        </w:rPr>
      </w:pPr>
    </w:p>
    <w:p w14:paraId="281E6141" w14:textId="45DAC7C7" w:rsidR="008F1F24" w:rsidRPr="0055132F" w:rsidRDefault="00025851" w:rsidP="0055132F">
      <w:pPr>
        <w:pStyle w:val="Caption"/>
        <w:jc w:val="center"/>
      </w:pPr>
      <w:r w:rsidRPr="0055132F">
        <w:lastRenderedPageBreak/>
        <w:t xml:space="preserve">Fig. 10. Data Flow Diagram Level </w:t>
      </w:r>
      <w:r w:rsidR="002637DA" w:rsidRPr="0055132F">
        <w:t>0</w:t>
      </w:r>
    </w:p>
    <w:p w14:paraId="2816DF6E" w14:textId="2B271DDC" w:rsidR="00E7268C" w:rsidRPr="006400B9" w:rsidRDefault="00E7268C" w:rsidP="00E7268C">
      <w:pPr>
        <w:jc w:val="both"/>
        <w:rPr>
          <w:rFonts w:cs="Arial"/>
        </w:rPr>
      </w:pPr>
      <w:r w:rsidRPr="006400B9">
        <w:rPr>
          <w:rFonts w:cs="Arial"/>
        </w:rPr>
        <w:t>The Level 0 Data Flow Diagram (DFD) illustrates the primary processes and data flows within the Barangay Management System for the 802-Go project. This high-level overview shows the interactions between the two main user groups—Residents and Barangay Officials—and the central Manage Barangay Management System.</w:t>
      </w:r>
    </w:p>
    <w:p w14:paraId="0D34A035" w14:textId="6549751D" w:rsidR="00E7268C" w:rsidRPr="006400B9" w:rsidRDefault="0032496C" w:rsidP="007162F0">
      <w:pPr>
        <w:jc w:val="center"/>
        <w:rPr>
          <w:rFonts w:cs="Arial"/>
        </w:rPr>
      </w:pPr>
      <w:r w:rsidRPr="006400B9">
        <w:rPr>
          <w:rFonts w:cs="Arial"/>
          <w:noProof/>
        </w:rPr>
        <w:drawing>
          <wp:inline distT="0" distB="0" distL="0" distR="0" wp14:anchorId="452393FA" wp14:editId="553E402A">
            <wp:extent cx="5038175" cy="5718412"/>
            <wp:effectExtent l="0" t="0" r="0" b="0"/>
            <wp:docPr id="15057059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11" t="3230" r="3339" b="2325"/>
                    <a:stretch/>
                  </pic:blipFill>
                  <pic:spPr bwMode="auto">
                    <a:xfrm>
                      <a:off x="0" y="0"/>
                      <a:ext cx="5066688" cy="5750774"/>
                    </a:xfrm>
                    <a:prstGeom prst="rect">
                      <a:avLst/>
                    </a:prstGeom>
                    <a:noFill/>
                    <a:ln>
                      <a:noFill/>
                    </a:ln>
                    <a:extLst>
                      <a:ext uri="{53640926-AAD7-44D8-BBD7-CCE9431645EC}">
                        <a14:shadowObscured xmlns:a14="http://schemas.microsoft.com/office/drawing/2010/main"/>
                      </a:ext>
                    </a:extLst>
                  </pic:spPr>
                </pic:pic>
              </a:graphicData>
            </a:graphic>
          </wp:inline>
        </w:drawing>
      </w:r>
    </w:p>
    <w:p w14:paraId="28020C0A" w14:textId="6232CB7F" w:rsidR="0032496C" w:rsidRPr="006400B9" w:rsidRDefault="0032496C" w:rsidP="0032496C">
      <w:pPr>
        <w:pStyle w:val="Caption"/>
        <w:jc w:val="center"/>
        <w:rPr>
          <w:rFonts w:cs="Arial"/>
        </w:rPr>
      </w:pPr>
      <w:r w:rsidRPr="006400B9">
        <w:rPr>
          <w:rFonts w:cs="Arial"/>
        </w:rPr>
        <w:t xml:space="preserve">Fig. 11. Data Flow Diagram Level </w:t>
      </w:r>
      <w:r w:rsidR="002637DA" w:rsidRPr="006400B9">
        <w:rPr>
          <w:rFonts w:cs="Arial"/>
        </w:rPr>
        <w:t>1</w:t>
      </w:r>
    </w:p>
    <w:p w14:paraId="2513AD4D" w14:textId="6AD5F168" w:rsidR="002637DA" w:rsidRPr="006400B9" w:rsidRDefault="002637DA" w:rsidP="002637DA">
      <w:pPr>
        <w:jc w:val="both"/>
        <w:rPr>
          <w:rFonts w:cs="Arial"/>
        </w:rPr>
      </w:pPr>
      <w:r w:rsidRPr="006400B9">
        <w:rPr>
          <w:rFonts w:cs="Arial"/>
        </w:rPr>
        <w:t>The Level 1 Data Flow Diagram illustrates the core functionalities of the 802-Go platform, designed to streamline communication and service management for Barangay 802. Key users of the system, represented as "Residents," can access various services such as managing their accounts, requesting documents, and viewing news and announcements. Each interaction point is supported by backend processes that ensure secure handling of resident data, request records, and news content.</w:t>
      </w:r>
    </w:p>
    <w:p w14:paraId="47225207" w14:textId="7243416F" w:rsidR="002637DA" w:rsidRPr="006400B9" w:rsidRDefault="00B10C23" w:rsidP="00920ABC">
      <w:pPr>
        <w:jc w:val="center"/>
        <w:rPr>
          <w:rFonts w:cs="Arial"/>
        </w:rPr>
      </w:pPr>
      <w:r w:rsidRPr="006400B9">
        <w:rPr>
          <w:rFonts w:cs="Arial"/>
          <w:noProof/>
        </w:rPr>
        <w:lastRenderedPageBreak/>
        <w:drawing>
          <wp:inline distT="0" distB="0" distL="0" distR="0" wp14:anchorId="7B231314" wp14:editId="35C181ED">
            <wp:extent cx="5186851" cy="3975652"/>
            <wp:effectExtent l="0" t="0" r="0" b="6350"/>
            <wp:docPr id="16742817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1797" name="Picture 1674281797"/>
                    <pic:cNvPicPr/>
                  </pic:nvPicPr>
                  <pic:blipFill rotWithShape="1">
                    <a:blip r:embed="rId20" cstate="print">
                      <a:extLst>
                        <a:ext uri="{28A0092B-C50C-407E-A947-70E740481C1C}">
                          <a14:useLocalDpi xmlns:a14="http://schemas.microsoft.com/office/drawing/2010/main" val="0"/>
                        </a:ext>
                      </a:extLst>
                    </a:blip>
                    <a:srcRect l="2178" t="3655" r="1428" b="3305"/>
                    <a:stretch/>
                  </pic:blipFill>
                  <pic:spPr bwMode="auto">
                    <a:xfrm>
                      <a:off x="0" y="0"/>
                      <a:ext cx="5197633" cy="3983916"/>
                    </a:xfrm>
                    <a:prstGeom prst="rect">
                      <a:avLst/>
                    </a:prstGeom>
                    <a:ln>
                      <a:noFill/>
                    </a:ln>
                    <a:extLst>
                      <a:ext uri="{53640926-AAD7-44D8-BBD7-CCE9431645EC}">
                        <a14:shadowObscured xmlns:a14="http://schemas.microsoft.com/office/drawing/2010/main"/>
                      </a:ext>
                    </a:extLst>
                  </pic:spPr>
                </pic:pic>
              </a:graphicData>
            </a:graphic>
          </wp:inline>
        </w:drawing>
      </w:r>
    </w:p>
    <w:p w14:paraId="5DD22249" w14:textId="4AA430B2" w:rsidR="00920ABC" w:rsidRPr="006400B9" w:rsidRDefault="0080659C" w:rsidP="00920ABC">
      <w:pPr>
        <w:pStyle w:val="Caption"/>
        <w:tabs>
          <w:tab w:val="center" w:pos="4680"/>
          <w:tab w:val="left" w:pos="7771"/>
        </w:tabs>
        <w:rPr>
          <w:rFonts w:cs="Arial"/>
        </w:rPr>
      </w:pPr>
      <w:r w:rsidRPr="006400B9">
        <w:rPr>
          <w:rFonts w:cs="Arial"/>
        </w:rPr>
        <w:tab/>
      </w:r>
      <w:r w:rsidR="00B10C23" w:rsidRPr="006400B9">
        <w:rPr>
          <w:rFonts w:cs="Arial"/>
        </w:rPr>
        <w:t>Fig. 1</w:t>
      </w:r>
      <w:r w:rsidR="00E238B2" w:rsidRPr="006400B9">
        <w:rPr>
          <w:rFonts w:cs="Arial"/>
        </w:rPr>
        <w:t>2</w:t>
      </w:r>
      <w:r w:rsidR="00B10C23" w:rsidRPr="006400B9">
        <w:rPr>
          <w:rFonts w:cs="Arial"/>
        </w:rPr>
        <w:t xml:space="preserve">. Data Flow Diagram Level </w:t>
      </w:r>
      <w:r w:rsidRPr="006400B9">
        <w:rPr>
          <w:rFonts w:cs="Arial"/>
        </w:rPr>
        <w:t>2 - Level 1 Process 1: Account Management</w:t>
      </w:r>
    </w:p>
    <w:p w14:paraId="7113E38C" w14:textId="41EB4595" w:rsidR="00CC38A1" w:rsidRPr="006400B9" w:rsidRDefault="00920ABC" w:rsidP="00C655EF">
      <w:pPr>
        <w:jc w:val="both"/>
        <w:rPr>
          <w:rFonts w:cs="Arial"/>
        </w:rPr>
      </w:pPr>
      <w:r w:rsidRPr="006400B9">
        <w:rPr>
          <w:rFonts w:cs="Arial"/>
        </w:rPr>
        <w:t>This process ensures a streamlined and secure account management experience, allowing residents to sign up, log in, and manage their account details within the 802-Go platform.</w:t>
      </w:r>
    </w:p>
    <w:p w14:paraId="163430CE" w14:textId="79D937EC" w:rsidR="00C655EF" w:rsidRPr="006400B9" w:rsidRDefault="007162F0" w:rsidP="00C655EF">
      <w:pPr>
        <w:jc w:val="both"/>
        <w:rPr>
          <w:rFonts w:cs="Arial"/>
        </w:rPr>
      </w:pPr>
      <w:r w:rsidRPr="006400B9">
        <w:rPr>
          <w:rFonts w:cs="Arial"/>
          <w:noProof/>
        </w:rPr>
        <w:drawing>
          <wp:anchor distT="0" distB="0" distL="114300" distR="114300" simplePos="0" relativeHeight="251658255" behindDoc="0" locked="0" layoutInCell="1" allowOverlap="1" wp14:anchorId="788D829F" wp14:editId="50A496E9">
            <wp:simplePos x="0" y="0"/>
            <wp:positionH relativeFrom="margin">
              <wp:align>center</wp:align>
            </wp:positionH>
            <wp:positionV relativeFrom="paragraph">
              <wp:posOffset>212384</wp:posOffset>
            </wp:positionV>
            <wp:extent cx="5243410" cy="2688609"/>
            <wp:effectExtent l="0" t="0" r="0" b="0"/>
            <wp:wrapNone/>
            <wp:docPr id="505655372" name="Picture 8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55372" name="Picture 83" descr="A computer screen shot of a diagram&#10;&#10;Description automatically generated"/>
                    <pic:cNvPicPr/>
                  </pic:nvPicPr>
                  <pic:blipFill rotWithShape="1">
                    <a:blip r:embed="rId21" cstate="print">
                      <a:extLst>
                        <a:ext uri="{28A0092B-C50C-407E-A947-70E740481C1C}">
                          <a14:useLocalDpi xmlns:a14="http://schemas.microsoft.com/office/drawing/2010/main" val="0"/>
                        </a:ext>
                      </a:extLst>
                    </a:blip>
                    <a:srcRect l="725" t="2721" r="1307" b="3090"/>
                    <a:stretch/>
                  </pic:blipFill>
                  <pic:spPr bwMode="auto">
                    <a:xfrm>
                      <a:off x="0" y="0"/>
                      <a:ext cx="5243410" cy="2688609"/>
                    </a:xfrm>
                    <a:prstGeom prst="rect">
                      <a:avLst/>
                    </a:prstGeom>
                    <a:ln>
                      <a:noFill/>
                    </a:ln>
                    <a:extLst>
                      <a:ext uri="{53640926-AAD7-44D8-BBD7-CCE9431645EC}">
                        <a14:shadowObscured xmlns:a14="http://schemas.microsoft.com/office/drawing/2010/main"/>
                      </a:ext>
                    </a:extLst>
                  </pic:spPr>
                </pic:pic>
              </a:graphicData>
            </a:graphic>
          </wp:anchor>
        </w:drawing>
      </w:r>
    </w:p>
    <w:p w14:paraId="5A9EF634" w14:textId="68575AB6" w:rsidR="0080659C" w:rsidRPr="006400B9" w:rsidRDefault="0080659C" w:rsidP="00C655EF">
      <w:pPr>
        <w:jc w:val="center"/>
        <w:rPr>
          <w:rFonts w:cs="Arial"/>
        </w:rPr>
      </w:pPr>
    </w:p>
    <w:p w14:paraId="2F5E0226" w14:textId="0730C146" w:rsidR="007162F0" w:rsidRPr="006400B9" w:rsidRDefault="007162F0" w:rsidP="00C655EF">
      <w:pPr>
        <w:jc w:val="center"/>
        <w:rPr>
          <w:rFonts w:cs="Arial"/>
        </w:rPr>
      </w:pPr>
    </w:p>
    <w:p w14:paraId="49EAB813" w14:textId="77777777" w:rsidR="007162F0" w:rsidRPr="006400B9" w:rsidRDefault="007162F0" w:rsidP="00C655EF">
      <w:pPr>
        <w:jc w:val="center"/>
        <w:rPr>
          <w:rFonts w:cs="Arial"/>
        </w:rPr>
      </w:pPr>
    </w:p>
    <w:p w14:paraId="5D04485F" w14:textId="77777777" w:rsidR="007162F0" w:rsidRPr="006400B9" w:rsidRDefault="007162F0" w:rsidP="00C655EF">
      <w:pPr>
        <w:jc w:val="center"/>
        <w:rPr>
          <w:rFonts w:cs="Arial"/>
        </w:rPr>
      </w:pPr>
    </w:p>
    <w:p w14:paraId="63633045" w14:textId="77777777" w:rsidR="007162F0" w:rsidRPr="006400B9" w:rsidRDefault="007162F0" w:rsidP="00C655EF">
      <w:pPr>
        <w:jc w:val="center"/>
        <w:rPr>
          <w:rFonts w:cs="Arial"/>
        </w:rPr>
      </w:pPr>
    </w:p>
    <w:p w14:paraId="01D7FA49" w14:textId="77777777" w:rsidR="007162F0" w:rsidRPr="006400B9" w:rsidRDefault="007162F0" w:rsidP="00C655EF">
      <w:pPr>
        <w:jc w:val="center"/>
        <w:rPr>
          <w:rFonts w:cs="Arial"/>
        </w:rPr>
      </w:pPr>
    </w:p>
    <w:p w14:paraId="247831CE" w14:textId="77777777" w:rsidR="007162F0" w:rsidRPr="006400B9" w:rsidRDefault="007162F0" w:rsidP="00C655EF">
      <w:pPr>
        <w:jc w:val="center"/>
        <w:rPr>
          <w:rFonts w:cs="Arial"/>
        </w:rPr>
      </w:pPr>
    </w:p>
    <w:p w14:paraId="505868D3" w14:textId="77777777" w:rsidR="007162F0" w:rsidRPr="006400B9" w:rsidRDefault="007162F0" w:rsidP="00C655EF">
      <w:pPr>
        <w:jc w:val="center"/>
        <w:rPr>
          <w:rFonts w:cs="Arial"/>
        </w:rPr>
      </w:pPr>
    </w:p>
    <w:p w14:paraId="2D3C00ED" w14:textId="77777777" w:rsidR="007162F0" w:rsidRPr="006400B9" w:rsidRDefault="007162F0" w:rsidP="00C655EF">
      <w:pPr>
        <w:jc w:val="center"/>
        <w:rPr>
          <w:rFonts w:cs="Arial"/>
        </w:rPr>
      </w:pPr>
    </w:p>
    <w:p w14:paraId="25C9B588" w14:textId="77777777" w:rsidR="007162F0" w:rsidRPr="006400B9" w:rsidRDefault="007162F0" w:rsidP="00C655EF">
      <w:pPr>
        <w:jc w:val="center"/>
        <w:rPr>
          <w:rFonts w:cs="Arial"/>
        </w:rPr>
      </w:pPr>
    </w:p>
    <w:p w14:paraId="4E97D050" w14:textId="71F04161" w:rsidR="007162F0" w:rsidRPr="006400B9" w:rsidRDefault="00E238B2" w:rsidP="007162F0">
      <w:pPr>
        <w:pStyle w:val="Caption"/>
        <w:tabs>
          <w:tab w:val="center" w:pos="4680"/>
          <w:tab w:val="left" w:pos="7771"/>
        </w:tabs>
        <w:rPr>
          <w:rFonts w:cs="Arial"/>
        </w:rPr>
      </w:pPr>
      <w:r w:rsidRPr="006400B9">
        <w:rPr>
          <w:rFonts w:cs="Arial"/>
        </w:rPr>
        <w:tab/>
        <w:t xml:space="preserve">Fig. 13. Data Flow Diagram Level 2 - Level 1 Process 2: </w:t>
      </w:r>
      <w:r w:rsidR="008B145E" w:rsidRPr="006400B9">
        <w:rPr>
          <w:rFonts w:cs="Arial"/>
        </w:rPr>
        <w:t>Document Reques</w:t>
      </w:r>
      <w:r w:rsidR="007162F0" w:rsidRPr="006400B9">
        <w:rPr>
          <w:rFonts w:cs="Arial"/>
        </w:rPr>
        <w:t>t</w:t>
      </w:r>
    </w:p>
    <w:p w14:paraId="114B2B2E" w14:textId="6E0424BC" w:rsidR="00920ABC" w:rsidRPr="006400B9" w:rsidRDefault="00C655EF" w:rsidP="00C655EF">
      <w:pPr>
        <w:jc w:val="both"/>
        <w:rPr>
          <w:rFonts w:cs="Arial"/>
        </w:rPr>
      </w:pPr>
      <w:r w:rsidRPr="00C655EF">
        <w:rPr>
          <w:rFonts w:cs="Arial"/>
        </w:rPr>
        <w:lastRenderedPageBreak/>
        <w:t>This subprocess simplifies document request management, providing residents with timely updates on their applications and ensuring that document issuance is efficient and organized.</w:t>
      </w:r>
    </w:p>
    <w:p w14:paraId="5C9D37DB" w14:textId="77777777" w:rsidR="00C655EF" w:rsidRPr="006400B9" w:rsidRDefault="00C655EF" w:rsidP="00C655EF">
      <w:pPr>
        <w:jc w:val="both"/>
        <w:rPr>
          <w:rFonts w:cs="Arial"/>
        </w:rPr>
      </w:pPr>
    </w:p>
    <w:p w14:paraId="5B2BE77E" w14:textId="37FE7BB2" w:rsidR="008B145E" w:rsidRPr="006400B9" w:rsidRDefault="005D67C0" w:rsidP="005D67C0">
      <w:pPr>
        <w:jc w:val="center"/>
        <w:rPr>
          <w:rFonts w:cs="Arial"/>
        </w:rPr>
      </w:pPr>
      <w:r w:rsidRPr="006400B9">
        <w:rPr>
          <w:rFonts w:cs="Arial"/>
          <w:noProof/>
        </w:rPr>
        <w:drawing>
          <wp:inline distT="0" distB="0" distL="0" distR="0" wp14:anchorId="1CA98B9D" wp14:editId="17F345F5">
            <wp:extent cx="5075669" cy="3196424"/>
            <wp:effectExtent l="0" t="0" r="0" b="4445"/>
            <wp:docPr id="94472009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0092" name="Picture 944720092"/>
                    <pic:cNvPicPr/>
                  </pic:nvPicPr>
                  <pic:blipFill rotWithShape="1">
                    <a:blip r:embed="rId22" cstate="print">
                      <a:extLst>
                        <a:ext uri="{28A0092B-C50C-407E-A947-70E740481C1C}">
                          <a14:useLocalDpi xmlns:a14="http://schemas.microsoft.com/office/drawing/2010/main" val="0"/>
                        </a:ext>
                      </a:extLst>
                    </a:blip>
                    <a:srcRect l="3774" t="6177" r="3316" b="4887"/>
                    <a:stretch/>
                  </pic:blipFill>
                  <pic:spPr bwMode="auto">
                    <a:xfrm>
                      <a:off x="0" y="0"/>
                      <a:ext cx="5106700" cy="3215966"/>
                    </a:xfrm>
                    <a:prstGeom prst="rect">
                      <a:avLst/>
                    </a:prstGeom>
                    <a:ln>
                      <a:noFill/>
                    </a:ln>
                    <a:extLst>
                      <a:ext uri="{53640926-AAD7-44D8-BBD7-CCE9431645EC}">
                        <a14:shadowObscured xmlns:a14="http://schemas.microsoft.com/office/drawing/2010/main"/>
                      </a:ext>
                    </a:extLst>
                  </pic:spPr>
                </pic:pic>
              </a:graphicData>
            </a:graphic>
          </wp:inline>
        </w:drawing>
      </w:r>
    </w:p>
    <w:p w14:paraId="3E74C02E" w14:textId="579C5119" w:rsidR="009A640F" w:rsidRPr="006400B9" w:rsidRDefault="00712920" w:rsidP="005D67C0">
      <w:pPr>
        <w:pStyle w:val="Caption"/>
        <w:tabs>
          <w:tab w:val="center" w:pos="4680"/>
          <w:tab w:val="left" w:pos="7771"/>
        </w:tabs>
        <w:rPr>
          <w:rFonts w:cs="Arial"/>
        </w:rPr>
      </w:pPr>
      <w:r w:rsidRPr="006400B9">
        <w:rPr>
          <w:rFonts w:cs="Arial"/>
        </w:rPr>
        <w:tab/>
        <w:t xml:space="preserve">Fig. 14. Data Flow Diagram Level 2 - Level 1 Process </w:t>
      </w:r>
      <w:r w:rsidR="005D67C0" w:rsidRPr="006400B9">
        <w:rPr>
          <w:rFonts w:cs="Arial"/>
        </w:rPr>
        <w:t>3</w:t>
      </w:r>
      <w:r w:rsidRPr="006400B9">
        <w:rPr>
          <w:rFonts w:cs="Arial"/>
        </w:rPr>
        <w:t xml:space="preserve">: </w:t>
      </w:r>
      <w:r w:rsidR="005D67C0" w:rsidRPr="006400B9">
        <w:rPr>
          <w:rFonts w:cs="Arial"/>
        </w:rPr>
        <w:t>News/Announcement Viewing</w:t>
      </w:r>
      <w:r w:rsidRPr="006400B9">
        <w:rPr>
          <w:rFonts w:cs="Arial"/>
        </w:rPr>
        <w:t xml:space="preserve"> </w:t>
      </w:r>
    </w:p>
    <w:p w14:paraId="25CE7340" w14:textId="7673CD63" w:rsidR="00C655EF" w:rsidRPr="006400B9" w:rsidRDefault="00C655EF" w:rsidP="00C655EF">
      <w:pPr>
        <w:jc w:val="both"/>
        <w:rPr>
          <w:rFonts w:cs="Arial"/>
        </w:rPr>
      </w:pPr>
      <w:r w:rsidRPr="00C655EF">
        <w:rPr>
          <w:rFonts w:cs="Arial"/>
        </w:rPr>
        <w:t>This process ensures residents have easy access to current and relevant information, fostering a well-informed community through streamlined access to important updates</w:t>
      </w:r>
      <w:r w:rsidRPr="006400B9">
        <w:rPr>
          <w:rFonts w:cs="Arial"/>
        </w:rPr>
        <w:t>.</w:t>
      </w:r>
    </w:p>
    <w:p w14:paraId="5215DCCA" w14:textId="77777777" w:rsidR="00C655EF" w:rsidRPr="006400B9" w:rsidRDefault="00C655EF" w:rsidP="00C655EF">
      <w:pPr>
        <w:jc w:val="both"/>
        <w:rPr>
          <w:rFonts w:cs="Arial"/>
        </w:rPr>
      </w:pPr>
    </w:p>
    <w:p w14:paraId="5BCA0EEF" w14:textId="4E5AC98E" w:rsidR="009A640F" w:rsidRPr="006400B9" w:rsidRDefault="005D67C0" w:rsidP="0078675E">
      <w:pPr>
        <w:jc w:val="center"/>
        <w:rPr>
          <w:rFonts w:cs="Arial"/>
        </w:rPr>
      </w:pPr>
      <w:r w:rsidRPr="006400B9">
        <w:rPr>
          <w:rFonts w:cs="Arial"/>
          <w:noProof/>
        </w:rPr>
        <w:drawing>
          <wp:inline distT="0" distB="0" distL="0" distR="0" wp14:anchorId="0BF321EF" wp14:editId="3F3E0201">
            <wp:extent cx="4974609" cy="2871298"/>
            <wp:effectExtent l="0" t="0" r="0" b="5715"/>
            <wp:docPr id="1685307027" name="Picture 8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07027" name="Picture 84" descr="A computer screen shot of a diagram&#10;&#10;Description automatically generated"/>
                    <pic:cNvPicPr/>
                  </pic:nvPicPr>
                  <pic:blipFill rotWithShape="1">
                    <a:blip r:embed="rId23" cstate="print">
                      <a:extLst>
                        <a:ext uri="{28A0092B-C50C-407E-A947-70E740481C1C}">
                          <a14:useLocalDpi xmlns:a14="http://schemas.microsoft.com/office/drawing/2010/main" val="0"/>
                        </a:ext>
                      </a:extLst>
                    </a:blip>
                    <a:srcRect l="1016" t="3625" r="2164" b="3318"/>
                    <a:stretch/>
                  </pic:blipFill>
                  <pic:spPr bwMode="auto">
                    <a:xfrm>
                      <a:off x="0" y="0"/>
                      <a:ext cx="5004093" cy="2888316"/>
                    </a:xfrm>
                    <a:prstGeom prst="rect">
                      <a:avLst/>
                    </a:prstGeom>
                    <a:ln>
                      <a:noFill/>
                    </a:ln>
                    <a:extLst>
                      <a:ext uri="{53640926-AAD7-44D8-BBD7-CCE9431645EC}">
                        <a14:shadowObscured xmlns:a14="http://schemas.microsoft.com/office/drawing/2010/main"/>
                      </a:ext>
                    </a:extLst>
                  </pic:spPr>
                </pic:pic>
              </a:graphicData>
            </a:graphic>
          </wp:inline>
        </w:drawing>
      </w:r>
    </w:p>
    <w:p w14:paraId="3E2B868C" w14:textId="73F1BC75" w:rsidR="00B91CAF" w:rsidRPr="006400B9" w:rsidRDefault="005D67C0" w:rsidP="00B91CAF">
      <w:pPr>
        <w:pStyle w:val="Caption"/>
        <w:tabs>
          <w:tab w:val="center" w:pos="4680"/>
          <w:tab w:val="left" w:pos="7771"/>
        </w:tabs>
        <w:jc w:val="center"/>
        <w:rPr>
          <w:rFonts w:cs="Arial"/>
        </w:rPr>
      </w:pPr>
      <w:r w:rsidRPr="006400B9">
        <w:rPr>
          <w:rFonts w:cs="Arial"/>
        </w:rPr>
        <w:t>Fig. 15. Data Flow Diagram Level 2 - Level 1 Process 4: Resident Database Management</w:t>
      </w:r>
    </w:p>
    <w:p w14:paraId="2654F83F" w14:textId="730C1623" w:rsidR="00C655EF" w:rsidRPr="006400B9" w:rsidRDefault="00A36561" w:rsidP="00A36561">
      <w:pPr>
        <w:jc w:val="both"/>
        <w:rPr>
          <w:rFonts w:cs="Arial"/>
        </w:rPr>
      </w:pPr>
      <w:r w:rsidRPr="006400B9">
        <w:rPr>
          <w:rFonts w:cs="Arial"/>
        </w:rPr>
        <w:lastRenderedPageBreak/>
        <w:t>This subprocess provides barangay officials with a secure and organized method of managing resident records, supporting efficient data updates and record-keeping.</w:t>
      </w:r>
    </w:p>
    <w:p w14:paraId="4CA0E481" w14:textId="77777777" w:rsidR="00A36561" w:rsidRPr="006400B9" w:rsidRDefault="00A36561" w:rsidP="00A36561">
      <w:pPr>
        <w:jc w:val="both"/>
        <w:rPr>
          <w:rFonts w:cs="Arial"/>
        </w:rPr>
      </w:pPr>
    </w:p>
    <w:p w14:paraId="79546C93" w14:textId="0C2C6FF4" w:rsidR="005D67C0" w:rsidRPr="006400B9" w:rsidRDefault="00B91CAF" w:rsidP="00B91CAF">
      <w:pPr>
        <w:pStyle w:val="Caption"/>
        <w:tabs>
          <w:tab w:val="center" w:pos="4680"/>
          <w:tab w:val="left" w:pos="7771"/>
        </w:tabs>
        <w:jc w:val="center"/>
        <w:rPr>
          <w:rFonts w:cs="Arial"/>
        </w:rPr>
      </w:pPr>
      <w:r w:rsidRPr="006400B9">
        <w:rPr>
          <w:rFonts w:cs="Arial"/>
          <w:noProof/>
        </w:rPr>
        <w:drawing>
          <wp:inline distT="0" distB="0" distL="0" distR="0" wp14:anchorId="1FCAC1AA" wp14:editId="09B8DA63">
            <wp:extent cx="5717540" cy="2768600"/>
            <wp:effectExtent l="0" t="0" r="0" b="0"/>
            <wp:docPr id="19219821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2195" name="Picture 1921982195"/>
                    <pic:cNvPicPr/>
                  </pic:nvPicPr>
                  <pic:blipFill rotWithShape="1">
                    <a:blip r:embed="rId24" cstate="print">
                      <a:extLst>
                        <a:ext uri="{28A0092B-C50C-407E-A947-70E740481C1C}">
                          <a14:useLocalDpi xmlns:a14="http://schemas.microsoft.com/office/drawing/2010/main" val="0"/>
                        </a:ext>
                      </a:extLst>
                    </a:blip>
                    <a:srcRect l="871" t="6068" r="2892" b="5367"/>
                    <a:stretch/>
                  </pic:blipFill>
                  <pic:spPr bwMode="auto">
                    <a:xfrm>
                      <a:off x="0" y="0"/>
                      <a:ext cx="5719929" cy="2769757"/>
                    </a:xfrm>
                    <a:prstGeom prst="rect">
                      <a:avLst/>
                    </a:prstGeom>
                    <a:ln>
                      <a:noFill/>
                    </a:ln>
                    <a:extLst>
                      <a:ext uri="{53640926-AAD7-44D8-BBD7-CCE9431645EC}">
                        <a14:shadowObscured xmlns:a14="http://schemas.microsoft.com/office/drawing/2010/main"/>
                      </a:ext>
                    </a:extLst>
                  </pic:spPr>
                </pic:pic>
              </a:graphicData>
            </a:graphic>
          </wp:inline>
        </w:drawing>
      </w:r>
    </w:p>
    <w:p w14:paraId="2012DAD8" w14:textId="6BE72FFB" w:rsidR="007067BB" w:rsidRPr="006400B9" w:rsidRDefault="00B91CAF" w:rsidP="007067BB">
      <w:pPr>
        <w:pStyle w:val="Caption"/>
        <w:tabs>
          <w:tab w:val="center" w:pos="4680"/>
          <w:tab w:val="left" w:pos="7771"/>
        </w:tabs>
        <w:rPr>
          <w:rFonts w:cs="Arial"/>
        </w:rPr>
      </w:pPr>
      <w:r w:rsidRPr="006400B9">
        <w:rPr>
          <w:rFonts w:cs="Arial"/>
        </w:rPr>
        <w:tab/>
        <w:t>Fig. 1</w:t>
      </w:r>
      <w:r w:rsidR="007067BB" w:rsidRPr="006400B9">
        <w:rPr>
          <w:rFonts w:cs="Arial"/>
        </w:rPr>
        <w:t>6</w:t>
      </w:r>
      <w:r w:rsidRPr="006400B9">
        <w:rPr>
          <w:rFonts w:cs="Arial"/>
        </w:rPr>
        <w:t xml:space="preserve">. Data Flow Diagram Level 2 - Level 1 Process </w:t>
      </w:r>
      <w:r w:rsidR="007067BB" w:rsidRPr="006400B9">
        <w:rPr>
          <w:rFonts w:cs="Arial"/>
        </w:rPr>
        <w:t>5</w:t>
      </w:r>
      <w:r w:rsidRPr="006400B9">
        <w:rPr>
          <w:rFonts w:cs="Arial"/>
        </w:rPr>
        <w:t xml:space="preserve">: </w:t>
      </w:r>
      <w:r w:rsidR="007067BB" w:rsidRPr="006400B9">
        <w:rPr>
          <w:rFonts w:cs="Arial"/>
        </w:rPr>
        <w:t>Management Document Request</w:t>
      </w:r>
    </w:p>
    <w:p w14:paraId="36BD304F" w14:textId="5FDC1F53" w:rsidR="00A36561" w:rsidRPr="006400B9" w:rsidRDefault="00A36561" w:rsidP="00A36561">
      <w:pPr>
        <w:jc w:val="both"/>
        <w:rPr>
          <w:rFonts w:cs="Arial"/>
        </w:rPr>
      </w:pPr>
      <w:r w:rsidRPr="006400B9">
        <w:rPr>
          <w:rFonts w:cs="Arial"/>
        </w:rPr>
        <w:t>This process enables barangay officials to track and manage document requests efficiently, ensuring that residents receive prompt updates regarding their applications.</w:t>
      </w:r>
    </w:p>
    <w:p w14:paraId="73A303E6" w14:textId="12F30E42" w:rsidR="00A36561" w:rsidRPr="006400B9" w:rsidRDefault="00A36561" w:rsidP="00A36561">
      <w:pPr>
        <w:tabs>
          <w:tab w:val="left" w:pos="2717"/>
        </w:tabs>
        <w:rPr>
          <w:rFonts w:cs="Arial"/>
        </w:rPr>
      </w:pPr>
    </w:p>
    <w:p w14:paraId="6AF50B29" w14:textId="5FEB118E" w:rsidR="007067BB" w:rsidRPr="006400B9" w:rsidRDefault="007067BB" w:rsidP="007067BB">
      <w:pPr>
        <w:jc w:val="center"/>
        <w:rPr>
          <w:rFonts w:cs="Arial"/>
        </w:rPr>
      </w:pPr>
      <w:r w:rsidRPr="006400B9">
        <w:rPr>
          <w:rFonts w:cs="Arial"/>
          <w:noProof/>
        </w:rPr>
        <w:drawing>
          <wp:inline distT="0" distB="0" distL="0" distR="0" wp14:anchorId="580D6653" wp14:editId="52A6372D">
            <wp:extent cx="5691918" cy="2623931"/>
            <wp:effectExtent l="0" t="0" r="4445" b="5080"/>
            <wp:docPr id="2120446651"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6651" name="Picture 87"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542" t="6281" r="1661" b="7335"/>
                    <a:stretch/>
                  </pic:blipFill>
                  <pic:spPr bwMode="auto">
                    <a:xfrm>
                      <a:off x="0" y="0"/>
                      <a:ext cx="5693796" cy="2624797"/>
                    </a:xfrm>
                    <a:prstGeom prst="rect">
                      <a:avLst/>
                    </a:prstGeom>
                    <a:ln>
                      <a:noFill/>
                    </a:ln>
                    <a:extLst>
                      <a:ext uri="{53640926-AAD7-44D8-BBD7-CCE9431645EC}">
                        <a14:shadowObscured xmlns:a14="http://schemas.microsoft.com/office/drawing/2010/main"/>
                      </a:ext>
                    </a:extLst>
                  </pic:spPr>
                </pic:pic>
              </a:graphicData>
            </a:graphic>
          </wp:inline>
        </w:drawing>
      </w:r>
    </w:p>
    <w:p w14:paraId="7B8318F2" w14:textId="3218CE4D" w:rsidR="00B91CAF" w:rsidRPr="006400B9" w:rsidRDefault="007067BB" w:rsidP="00E6182A">
      <w:pPr>
        <w:pStyle w:val="Caption"/>
        <w:tabs>
          <w:tab w:val="center" w:pos="4680"/>
          <w:tab w:val="left" w:pos="7771"/>
        </w:tabs>
        <w:rPr>
          <w:rFonts w:cs="Arial"/>
        </w:rPr>
      </w:pPr>
      <w:r w:rsidRPr="006400B9">
        <w:rPr>
          <w:rFonts w:cs="Arial"/>
        </w:rPr>
        <w:tab/>
        <w:t>Fig. 17. Data Flow Diagram Level 2 - Level 1 Process 5: Management Document Request</w:t>
      </w:r>
      <w:r w:rsidR="00E6182A" w:rsidRPr="006400B9">
        <w:rPr>
          <w:rFonts w:cs="Arial"/>
        </w:rPr>
        <w:t xml:space="preserve"> </w:t>
      </w:r>
    </w:p>
    <w:p w14:paraId="0467954C" w14:textId="77777777" w:rsidR="00367A61" w:rsidRPr="006400B9" w:rsidRDefault="00A36561" w:rsidP="00367A61">
      <w:pPr>
        <w:jc w:val="both"/>
        <w:rPr>
          <w:rFonts w:cs="Arial"/>
        </w:rPr>
      </w:pPr>
      <w:r w:rsidRPr="006400B9">
        <w:rPr>
          <w:rFonts w:cs="Arial"/>
        </w:rPr>
        <w:t>This process supports barangay officials in keeping the community updated with important information, contributing to a more engaged and informed community.</w:t>
      </w:r>
    </w:p>
    <w:p w14:paraId="42D184BB" w14:textId="0D16D034" w:rsidR="00F81732" w:rsidRDefault="00367A61" w:rsidP="00367A61">
      <w:pPr>
        <w:jc w:val="both"/>
        <w:rPr>
          <w:rFonts w:cs="Arial"/>
        </w:rPr>
      </w:pPr>
      <w:r w:rsidRPr="006400B9">
        <w:rPr>
          <w:rFonts w:cs="Arial"/>
        </w:rPr>
        <w:lastRenderedPageBreak/>
        <w:t>Overall, The Level 2 Data Flow Diagram provides a detailed view of the 802-Go platform’s core processes, breaking down each functionality into specific subprocesses that facilitate community engagement, efficient service access, and streamlined communication within Barangay 802. The diagram illustrates how residents and barangay officials interact with the system to manage accounts, submit document requests, view news, and maintain resident data records.</w:t>
      </w:r>
    </w:p>
    <w:p w14:paraId="5AAEE13A" w14:textId="77777777" w:rsidR="001470B4" w:rsidRPr="006400B9" w:rsidRDefault="001470B4" w:rsidP="00367A61">
      <w:pPr>
        <w:jc w:val="both"/>
        <w:rPr>
          <w:rFonts w:cs="Arial"/>
        </w:rPr>
      </w:pPr>
    </w:p>
    <w:p w14:paraId="5D75630C" w14:textId="74A0125B" w:rsidR="005C7BEA" w:rsidRPr="006400B9" w:rsidRDefault="00C14708" w:rsidP="006707B4">
      <w:pPr>
        <w:pStyle w:val="Heading2"/>
        <w:numPr>
          <w:ilvl w:val="1"/>
          <w:numId w:val="72"/>
        </w:numPr>
        <w:rPr>
          <w:rFonts w:cs="Arial"/>
        </w:rPr>
      </w:pPr>
      <w:bookmarkStart w:id="73" w:name="_Toc181174103"/>
      <w:r w:rsidRPr="006400B9">
        <w:rPr>
          <w:rFonts w:cs="Arial"/>
        </w:rPr>
        <w:t>Test Cases</w:t>
      </w:r>
      <w:bookmarkEnd w:id="73"/>
    </w:p>
    <w:p w14:paraId="036796AC" w14:textId="77777777" w:rsidR="001470B4" w:rsidRDefault="001470B4" w:rsidP="005C7BEA">
      <w:pPr>
        <w:jc w:val="both"/>
        <w:rPr>
          <w:rFonts w:cs="Arial"/>
        </w:rPr>
      </w:pPr>
    </w:p>
    <w:p w14:paraId="54E72B2D" w14:textId="6A3A6204" w:rsidR="007162F0" w:rsidRDefault="005C7BEA" w:rsidP="005C7BEA">
      <w:pPr>
        <w:jc w:val="both"/>
        <w:rPr>
          <w:rFonts w:cs="Arial"/>
        </w:rPr>
      </w:pPr>
      <w:r w:rsidRPr="006400B9">
        <w:rPr>
          <w:rFonts w:cs="Arial"/>
        </w:rPr>
        <w:t>The Test Cases for Fully Dressed Use Cases are designed to verify that each scenario functions as intended, ensuring reliability and usability for 802-Go users. These test cases address both functional and non-functional requirements, allowing for thorough testing and validation of the system’s core processes. This testing framework will contribute to delivering a robust platform that meets the needs of residents, officials, and local organizations.</w:t>
      </w:r>
    </w:p>
    <w:p w14:paraId="1467E0EC" w14:textId="77777777" w:rsidR="001470B4" w:rsidRPr="006400B9" w:rsidRDefault="001470B4" w:rsidP="005C7BEA">
      <w:pPr>
        <w:jc w:val="both"/>
        <w:rPr>
          <w:rFonts w:cs="Arial"/>
        </w:rPr>
      </w:pPr>
    </w:p>
    <w:p w14:paraId="3C77EA84" w14:textId="211C8F78" w:rsidR="00EB3056" w:rsidRPr="006400B9" w:rsidRDefault="00EB3056" w:rsidP="007162F0">
      <w:pPr>
        <w:pStyle w:val="Caption"/>
        <w:keepNext/>
        <w:rPr>
          <w:rFonts w:cs="Arial"/>
          <w:sz w:val="20"/>
          <w:szCs w:val="20"/>
        </w:rPr>
      </w:pPr>
      <w:r w:rsidRPr="006400B9">
        <w:rPr>
          <w:rFonts w:cs="Arial"/>
          <w:sz w:val="20"/>
          <w:szCs w:val="20"/>
        </w:rPr>
        <w:t>Table X. Test Case 1</w:t>
      </w:r>
    </w:p>
    <w:p w14:paraId="142E2BE1" w14:textId="315C13F1" w:rsidR="002B28CE" w:rsidRPr="006400B9" w:rsidRDefault="00EB3056" w:rsidP="002B28CE">
      <w:pPr>
        <w:jc w:val="center"/>
        <w:rPr>
          <w:rFonts w:cs="Arial"/>
        </w:rPr>
      </w:pPr>
      <w:r w:rsidRPr="006400B9">
        <w:rPr>
          <w:rFonts w:cs="Arial"/>
          <w:noProof/>
        </w:rPr>
        <w:drawing>
          <wp:inline distT="0" distB="0" distL="0" distR="0" wp14:anchorId="27BDB5AA" wp14:editId="530E40AD">
            <wp:extent cx="5907935" cy="3768203"/>
            <wp:effectExtent l="19050" t="19050" r="17145" b="22860"/>
            <wp:docPr id="1793074024" name="Picture 1" descr="A close-up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74024" name="Picture 1" descr="A close-up of a test case&#10;&#10;Description automatically generated"/>
                    <pic:cNvPicPr/>
                  </pic:nvPicPr>
                  <pic:blipFill>
                    <a:blip r:embed="rId26"/>
                    <a:stretch>
                      <a:fillRect/>
                    </a:stretch>
                  </pic:blipFill>
                  <pic:spPr>
                    <a:xfrm>
                      <a:off x="0" y="0"/>
                      <a:ext cx="5907935" cy="3768203"/>
                    </a:xfrm>
                    <a:prstGeom prst="rect">
                      <a:avLst/>
                    </a:prstGeom>
                    <a:ln w="12700">
                      <a:solidFill>
                        <a:schemeClr val="tx1"/>
                      </a:solidFill>
                    </a:ln>
                  </pic:spPr>
                </pic:pic>
              </a:graphicData>
            </a:graphic>
          </wp:inline>
        </w:drawing>
      </w:r>
    </w:p>
    <w:p w14:paraId="25AE38DC" w14:textId="77777777" w:rsidR="002B28CE" w:rsidRPr="006400B9" w:rsidRDefault="002B28CE" w:rsidP="002B28CE">
      <w:pPr>
        <w:jc w:val="center"/>
        <w:rPr>
          <w:rFonts w:cs="Arial"/>
        </w:rPr>
      </w:pPr>
    </w:p>
    <w:p w14:paraId="56FD312F" w14:textId="27C81A8D" w:rsidR="004C06DE" w:rsidRPr="006400B9" w:rsidRDefault="004C06DE" w:rsidP="004C06DE">
      <w:pPr>
        <w:pStyle w:val="Caption"/>
        <w:keepNext/>
        <w:rPr>
          <w:rFonts w:cs="Arial"/>
          <w:sz w:val="20"/>
          <w:szCs w:val="20"/>
        </w:rPr>
      </w:pPr>
      <w:r w:rsidRPr="006400B9">
        <w:rPr>
          <w:rFonts w:cs="Arial"/>
          <w:sz w:val="20"/>
          <w:szCs w:val="20"/>
        </w:rPr>
        <w:lastRenderedPageBreak/>
        <w:t>Table X</w:t>
      </w:r>
      <w:r w:rsidR="002B28CE" w:rsidRPr="006400B9">
        <w:rPr>
          <w:rFonts w:cs="Arial"/>
          <w:sz w:val="20"/>
          <w:szCs w:val="20"/>
        </w:rPr>
        <w:t>I</w:t>
      </w:r>
      <w:r w:rsidRPr="006400B9">
        <w:rPr>
          <w:rFonts w:cs="Arial"/>
          <w:sz w:val="20"/>
          <w:szCs w:val="20"/>
        </w:rPr>
        <w:t>. Test Case 2</w:t>
      </w:r>
    </w:p>
    <w:p w14:paraId="797CDD90" w14:textId="745015E4" w:rsidR="004C06DE" w:rsidRPr="006400B9" w:rsidRDefault="002B28CE" w:rsidP="002B28CE">
      <w:pPr>
        <w:jc w:val="center"/>
        <w:rPr>
          <w:rFonts w:cs="Arial"/>
        </w:rPr>
      </w:pPr>
      <w:r w:rsidRPr="006400B9">
        <w:rPr>
          <w:rFonts w:cs="Arial"/>
          <w:noProof/>
        </w:rPr>
        <w:drawing>
          <wp:inline distT="0" distB="0" distL="0" distR="0" wp14:anchorId="368AA1B2" wp14:editId="17C36E5D">
            <wp:extent cx="4771314" cy="4120867"/>
            <wp:effectExtent l="19050" t="19050" r="10795" b="13335"/>
            <wp:docPr id="14974323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32394" name="Picture 1" descr="A close-up of a document&#10;&#10;Description automatically generated"/>
                    <pic:cNvPicPr/>
                  </pic:nvPicPr>
                  <pic:blipFill>
                    <a:blip r:embed="rId27"/>
                    <a:stretch>
                      <a:fillRect/>
                    </a:stretch>
                  </pic:blipFill>
                  <pic:spPr>
                    <a:xfrm>
                      <a:off x="0" y="0"/>
                      <a:ext cx="4823481" cy="4165922"/>
                    </a:xfrm>
                    <a:prstGeom prst="rect">
                      <a:avLst/>
                    </a:prstGeom>
                    <a:ln w="12700">
                      <a:solidFill>
                        <a:schemeClr val="tx1"/>
                      </a:solidFill>
                    </a:ln>
                  </pic:spPr>
                </pic:pic>
              </a:graphicData>
            </a:graphic>
          </wp:inline>
        </w:drawing>
      </w:r>
    </w:p>
    <w:p w14:paraId="4AE44343" w14:textId="4195C51C" w:rsidR="007162F0" w:rsidRPr="006400B9" w:rsidRDefault="007162F0" w:rsidP="002B28CE">
      <w:pPr>
        <w:pStyle w:val="Caption"/>
        <w:keepNext/>
        <w:rPr>
          <w:rFonts w:cs="Arial"/>
          <w:sz w:val="20"/>
          <w:szCs w:val="20"/>
        </w:rPr>
      </w:pPr>
    </w:p>
    <w:p w14:paraId="443FD0F4" w14:textId="29B78F87" w:rsidR="002B28CE" w:rsidRPr="006400B9" w:rsidRDefault="007162F0" w:rsidP="002B28CE">
      <w:pPr>
        <w:pStyle w:val="Caption"/>
        <w:keepNext/>
        <w:rPr>
          <w:rFonts w:cs="Arial"/>
          <w:sz w:val="20"/>
          <w:szCs w:val="20"/>
        </w:rPr>
      </w:pPr>
      <w:r w:rsidRPr="006400B9">
        <w:rPr>
          <w:rFonts w:cs="Arial"/>
          <w:noProof/>
        </w:rPr>
        <w:drawing>
          <wp:anchor distT="0" distB="0" distL="114300" distR="114300" simplePos="0" relativeHeight="251658256" behindDoc="1" locked="0" layoutInCell="1" allowOverlap="1" wp14:anchorId="64667FB5" wp14:editId="0209E50B">
            <wp:simplePos x="0" y="0"/>
            <wp:positionH relativeFrom="margin">
              <wp:align>center</wp:align>
            </wp:positionH>
            <wp:positionV relativeFrom="paragraph">
              <wp:posOffset>270567</wp:posOffset>
            </wp:positionV>
            <wp:extent cx="4737194" cy="3685987"/>
            <wp:effectExtent l="19050" t="19050" r="25400" b="10160"/>
            <wp:wrapNone/>
            <wp:docPr id="966734235" name="Picture 1" descr="A close-up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34235" name="Picture 1" descr="A close-up of a test cas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37194" cy="368598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B28CE" w:rsidRPr="006400B9">
        <w:rPr>
          <w:rFonts w:cs="Arial"/>
          <w:sz w:val="20"/>
          <w:szCs w:val="20"/>
        </w:rPr>
        <w:t>Table XII. Test Case 3</w:t>
      </w:r>
    </w:p>
    <w:p w14:paraId="195A69EB" w14:textId="266490BB" w:rsidR="007162F0" w:rsidRPr="006400B9" w:rsidRDefault="007162F0" w:rsidP="007162F0">
      <w:pPr>
        <w:rPr>
          <w:rFonts w:cs="Arial"/>
        </w:rPr>
      </w:pPr>
    </w:p>
    <w:p w14:paraId="192B8E7A" w14:textId="6F1CAB1B" w:rsidR="007162F0" w:rsidRPr="006400B9" w:rsidRDefault="007162F0" w:rsidP="007162F0">
      <w:pPr>
        <w:rPr>
          <w:rFonts w:cs="Arial"/>
        </w:rPr>
      </w:pPr>
    </w:p>
    <w:p w14:paraId="6ECD8D37" w14:textId="77777777" w:rsidR="007162F0" w:rsidRPr="006400B9" w:rsidRDefault="007162F0" w:rsidP="007162F0">
      <w:pPr>
        <w:rPr>
          <w:rFonts w:cs="Arial"/>
        </w:rPr>
      </w:pPr>
    </w:p>
    <w:p w14:paraId="094E9C59" w14:textId="77777777" w:rsidR="007162F0" w:rsidRPr="006400B9" w:rsidRDefault="007162F0" w:rsidP="007162F0">
      <w:pPr>
        <w:rPr>
          <w:rFonts w:cs="Arial"/>
        </w:rPr>
      </w:pPr>
    </w:p>
    <w:p w14:paraId="0F179E23" w14:textId="77777777" w:rsidR="007162F0" w:rsidRPr="006400B9" w:rsidRDefault="007162F0" w:rsidP="007162F0">
      <w:pPr>
        <w:rPr>
          <w:rFonts w:cs="Arial"/>
        </w:rPr>
      </w:pPr>
    </w:p>
    <w:p w14:paraId="4939D8FE" w14:textId="77777777" w:rsidR="007162F0" w:rsidRPr="006400B9" w:rsidRDefault="007162F0" w:rsidP="007162F0">
      <w:pPr>
        <w:rPr>
          <w:rFonts w:cs="Arial"/>
        </w:rPr>
      </w:pPr>
    </w:p>
    <w:p w14:paraId="68484C05" w14:textId="77777777" w:rsidR="007162F0" w:rsidRPr="006400B9" w:rsidRDefault="007162F0" w:rsidP="007162F0">
      <w:pPr>
        <w:rPr>
          <w:rFonts w:cs="Arial"/>
        </w:rPr>
      </w:pPr>
    </w:p>
    <w:p w14:paraId="6DD96415" w14:textId="77777777" w:rsidR="007162F0" w:rsidRPr="006400B9" w:rsidRDefault="007162F0" w:rsidP="007162F0">
      <w:pPr>
        <w:rPr>
          <w:rFonts w:cs="Arial"/>
        </w:rPr>
      </w:pPr>
    </w:p>
    <w:p w14:paraId="23C9077E" w14:textId="77777777" w:rsidR="007162F0" w:rsidRPr="006400B9" w:rsidRDefault="007162F0" w:rsidP="007162F0">
      <w:pPr>
        <w:rPr>
          <w:rFonts w:cs="Arial"/>
        </w:rPr>
      </w:pPr>
    </w:p>
    <w:p w14:paraId="6FDDC5E2" w14:textId="21564168" w:rsidR="007162F0" w:rsidRPr="006400B9" w:rsidRDefault="007162F0" w:rsidP="007162F0">
      <w:pPr>
        <w:rPr>
          <w:rFonts w:cs="Arial"/>
        </w:rPr>
      </w:pPr>
    </w:p>
    <w:p w14:paraId="3F23E8C5" w14:textId="77777777" w:rsidR="004C06DE" w:rsidRPr="006400B9" w:rsidRDefault="004C06DE" w:rsidP="001A2CC7">
      <w:pPr>
        <w:rPr>
          <w:rFonts w:cs="Arial"/>
        </w:rPr>
      </w:pPr>
    </w:p>
    <w:p w14:paraId="434400A1" w14:textId="1940B0F3" w:rsidR="00631B3B" w:rsidRPr="006400B9" w:rsidRDefault="00631B3B" w:rsidP="00631B3B">
      <w:pPr>
        <w:pStyle w:val="Caption"/>
        <w:keepNext/>
        <w:rPr>
          <w:rFonts w:cs="Arial"/>
          <w:sz w:val="20"/>
          <w:szCs w:val="20"/>
        </w:rPr>
      </w:pPr>
      <w:r w:rsidRPr="006400B9">
        <w:rPr>
          <w:rFonts w:cs="Arial"/>
          <w:sz w:val="20"/>
          <w:szCs w:val="20"/>
        </w:rPr>
        <w:lastRenderedPageBreak/>
        <w:t>Table XI</w:t>
      </w:r>
      <w:r w:rsidR="007E3491" w:rsidRPr="006400B9">
        <w:rPr>
          <w:rFonts w:cs="Arial"/>
          <w:sz w:val="20"/>
          <w:szCs w:val="20"/>
        </w:rPr>
        <w:t>I</w:t>
      </w:r>
      <w:r w:rsidRPr="006400B9">
        <w:rPr>
          <w:rFonts w:cs="Arial"/>
          <w:sz w:val="20"/>
          <w:szCs w:val="20"/>
        </w:rPr>
        <w:t xml:space="preserve">I. Test Case </w:t>
      </w:r>
      <w:r w:rsidR="007E3491" w:rsidRPr="006400B9">
        <w:rPr>
          <w:rFonts w:cs="Arial"/>
          <w:sz w:val="20"/>
          <w:szCs w:val="20"/>
        </w:rPr>
        <w:t>4</w:t>
      </w:r>
    </w:p>
    <w:p w14:paraId="6A753742" w14:textId="5AABC9EE" w:rsidR="00C42BAE" w:rsidRPr="006400B9" w:rsidRDefault="007E3491" w:rsidP="007E3491">
      <w:pPr>
        <w:jc w:val="center"/>
        <w:rPr>
          <w:rFonts w:cs="Arial"/>
        </w:rPr>
      </w:pPr>
      <w:r w:rsidRPr="006400B9">
        <w:rPr>
          <w:rFonts w:cs="Arial"/>
          <w:noProof/>
        </w:rPr>
        <w:drawing>
          <wp:inline distT="0" distB="0" distL="0" distR="0" wp14:anchorId="0B6E8ED9" wp14:editId="6D57601F">
            <wp:extent cx="5591105" cy="6033732"/>
            <wp:effectExtent l="19050" t="19050" r="10160" b="24765"/>
            <wp:docPr id="90092925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9251" name="Picture 1" descr="A document with text on it&#10;&#10;Description automatically generated"/>
                    <pic:cNvPicPr/>
                  </pic:nvPicPr>
                  <pic:blipFill>
                    <a:blip r:embed="rId29"/>
                    <a:stretch>
                      <a:fillRect/>
                    </a:stretch>
                  </pic:blipFill>
                  <pic:spPr>
                    <a:xfrm>
                      <a:off x="0" y="0"/>
                      <a:ext cx="5615023" cy="6059544"/>
                    </a:xfrm>
                    <a:prstGeom prst="rect">
                      <a:avLst/>
                    </a:prstGeom>
                    <a:ln w="12700">
                      <a:solidFill>
                        <a:schemeClr val="tx1"/>
                      </a:solidFill>
                    </a:ln>
                  </pic:spPr>
                </pic:pic>
              </a:graphicData>
            </a:graphic>
          </wp:inline>
        </w:drawing>
      </w:r>
    </w:p>
    <w:p w14:paraId="2BC688BB" w14:textId="77777777" w:rsidR="007E3491" w:rsidRPr="006400B9" w:rsidRDefault="007E3491" w:rsidP="007E3491">
      <w:pPr>
        <w:rPr>
          <w:rFonts w:cs="Arial"/>
        </w:rPr>
      </w:pPr>
    </w:p>
    <w:p w14:paraId="25842C08" w14:textId="3BFAE55A" w:rsidR="007E3491" w:rsidRPr="006400B9" w:rsidRDefault="007E3491" w:rsidP="007E3491">
      <w:pPr>
        <w:pStyle w:val="Caption"/>
        <w:keepNext/>
        <w:rPr>
          <w:rFonts w:cs="Arial"/>
          <w:sz w:val="20"/>
          <w:szCs w:val="20"/>
        </w:rPr>
      </w:pPr>
      <w:r w:rsidRPr="006400B9">
        <w:rPr>
          <w:rFonts w:cs="Arial"/>
          <w:sz w:val="20"/>
          <w:szCs w:val="20"/>
        </w:rPr>
        <w:lastRenderedPageBreak/>
        <w:t>Table X</w:t>
      </w:r>
      <w:r w:rsidR="0084261B" w:rsidRPr="006400B9">
        <w:rPr>
          <w:rFonts w:cs="Arial"/>
          <w:sz w:val="20"/>
          <w:szCs w:val="20"/>
        </w:rPr>
        <w:t>IV</w:t>
      </w:r>
      <w:r w:rsidRPr="006400B9">
        <w:rPr>
          <w:rFonts w:cs="Arial"/>
          <w:sz w:val="20"/>
          <w:szCs w:val="20"/>
        </w:rPr>
        <w:t>. Test Case 5</w:t>
      </w:r>
    </w:p>
    <w:p w14:paraId="2B8AFC7A" w14:textId="359B4C8B" w:rsidR="007E3491" w:rsidRPr="006400B9" w:rsidRDefault="00762AA2" w:rsidP="00762AA2">
      <w:pPr>
        <w:jc w:val="center"/>
        <w:rPr>
          <w:rFonts w:cs="Arial"/>
        </w:rPr>
      </w:pPr>
      <w:r w:rsidRPr="006400B9">
        <w:rPr>
          <w:rFonts w:cs="Arial"/>
          <w:noProof/>
        </w:rPr>
        <w:drawing>
          <wp:inline distT="0" distB="0" distL="0" distR="0" wp14:anchorId="21D436B5" wp14:editId="664D0FD6">
            <wp:extent cx="5586984" cy="6278195"/>
            <wp:effectExtent l="19050" t="19050" r="13970" b="27940"/>
            <wp:docPr id="909205666"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5666" name="Picture 1" descr="A white sheet with black text&#10;&#10;Description automatically generated"/>
                    <pic:cNvPicPr/>
                  </pic:nvPicPr>
                  <pic:blipFill>
                    <a:blip r:embed="rId30"/>
                    <a:stretch>
                      <a:fillRect/>
                    </a:stretch>
                  </pic:blipFill>
                  <pic:spPr>
                    <a:xfrm>
                      <a:off x="0" y="0"/>
                      <a:ext cx="5586984" cy="6278195"/>
                    </a:xfrm>
                    <a:prstGeom prst="rect">
                      <a:avLst/>
                    </a:prstGeom>
                    <a:ln w="12700">
                      <a:solidFill>
                        <a:schemeClr val="tx1"/>
                      </a:solidFill>
                    </a:ln>
                  </pic:spPr>
                </pic:pic>
              </a:graphicData>
            </a:graphic>
          </wp:inline>
        </w:drawing>
      </w:r>
    </w:p>
    <w:p w14:paraId="111C3EF0" w14:textId="77777777" w:rsidR="00762AA2" w:rsidRPr="006400B9" w:rsidRDefault="00762AA2" w:rsidP="00762AA2">
      <w:pPr>
        <w:pStyle w:val="Caption"/>
        <w:keepNext/>
        <w:rPr>
          <w:rFonts w:cs="Arial"/>
          <w:sz w:val="20"/>
          <w:szCs w:val="20"/>
        </w:rPr>
      </w:pPr>
    </w:p>
    <w:p w14:paraId="00B78C3E" w14:textId="6288D55F" w:rsidR="00762AA2" w:rsidRPr="006400B9" w:rsidRDefault="00762AA2" w:rsidP="00762AA2">
      <w:pPr>
        <w:pStyle w:val="Caption"/>
        <w:keepNext/>
        <w:rPr>
          <w:rFonts w:cs="Arial"/>
          <w:sz w:val="20"/>
          <w:szCs w:val="20"/>
        </w:rPr>
      </w:pPr>
      <w:r w:rsidRPr="006400B9">
        <w:rPr>
          <w:rFonts w:cs="Arial"/>
          <w:sz w:val="20"/>
          <w:szCs w:val="20"/>
        </w:rPr>
        <w:t>Table XVI. Test Case 6</w:t>
      </w:r>
    </w:p>
    <w:p w14:paraId="41C04762" w14:textId="6CBCFE5B" w:rsidR="00762AA2" w:rsidRPr="006400B9" w:rsidRDefault="00CC7658" w:rsidP="00CC7658">
      <w:pPr>
        <w:jc w:val="center"/>
        <w:rPr>
          <w:rFonts w:cs="Arial"/>
        </w:rPr>
      </w:pPr>
      <w:r w:rsidRPr="006400B9">
        <w:rPr>
          <w:rFonts w:cs="Arial"/>
          <w:noProof/>
        </w:rPr>
        <w:drawing>
          <wp:inline distT="0" distB="0" distL="0" distR="0" wp14:anchorId="2976E511" wp14:editId="096BE81E">
            <wp:extent cx="5586984" cy="7048748"/>
            <wp:effectExtent l="19050" t="19050" r="13970" b="19050"/>
            <wp:docPr id="95999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5853" name=""/>
                    <pic:cNvPicPr/>
                  </pic:nvPicPr>
                  <pic:blipFill>
                    <a:blip r:embed="rId31"/>
                    <a:stretch>
                      <a:fillRect/>
                    </a:stretch>
                  </pic:blipFill>
                  <pic:spPr>
                    <a:xfrm>
                      <a:off x="0" y="0"/>
                      <a:ext cx="5586984" cy="7048748"/>
                    </a:xfrm>
                    <a:prstGeom prst="rect">
                      <a:avLst/>
                    </a:prstGeom>
                    <a:ln w="12700">
                      <a:solidFill>
                        <a:schemeClr val="tx1"/>
                      </a:solidFill>
                    </a:ln>
                  </pic:spPr>
                </pic:pic>
              </a:graphicData>
            </a:graphic>
          </wp:inline>
        </w:drawing>
      </w:r>
    </w:p>
    <w:p w14:paraId="095ECC50" w14:textId="77777777" w:rsidR="0064214D" w:rsidRPr="006400B9" w:rsidRDefault="0064214D" w:rsidP="0064214D">
      <w:pPr>
        <w:rPr>
          <w:rFonts w:cs="Arial"/>
        </w:rPr>
      </w:pPr>
    </w:p>
    <w:p w14:paraId="090DAB09" w14:textId="48D41CBC" w:rsidR="45F0EEB7" w:rsidRPr="006400B9" w:rsidRDefault="00C14708" w:rsidP="006707B4">
      <w:pPr>
        <w:pStyle w:val="Heading2"/>
        <w:numPr>
          <w:ilvl w:val="1"/>
          <w:numId w:val="72"/>
        </w:numPr>
        <w:rPr>
          <w:rFonts w:cs="Arial"/>
        </w:rPr>
      </w:pPr>
      <w:bookmarkStart w:id="74" w:name="_Toc181174104"/>
      <w:r w:rsidRPr="006400B9">
        <w:rPr>
          <w:rFonts w:cs="Arial"/>
        </w:rPr>
        <w:lastRenderedPageBreak/>
        <w:t xml:space="preserve">Activity Diagrams with </w:t>
      </w:r>
      <w:r w:rsidR="00C42BAE" w:rsidRPr="006400B9">
        <w:rPr>
          <w:rFonts w:cs="Arial"/>
        </w:rPr>
        <w:t>Swim lanes</w:t>
      </w:r>
      <w:bookmarkEnd w:id="74"/>
    </w:p>
    <w:p w14:paraId="5A99FAF4" w14:textId="77777777" w:rsidR="00586686" w:rsidRPr="006400B9" w:rsidRDefault="00586686" w:rsidP="00586686">
      <w:pPr>
        <w:jc w:val="both"/>
        <w:rPr>
          <w:rFonts w:cs="Arial"/>
        </w:rPr>
      </w:pPr>
    </w:p>
    <w:p w14:paraId="22B8E790" w14:textId="0896AE61" w:rsidR="00586686" w:rsidRPr="006400B9" w:rsidRDefault="00586686" w:rsidP="00586686">
      <w:pPr>
        <w:jc w:val="both"/>
        <w:rPr>
          <w:rFonts w:cs="Arial"/>
        </w:rPr>
      </w:pPr>
      <w:r w:rsidRPr="006400B9">
        <w:rPr>
          <w:rFonts w:cs="Arial"/>
        </w:rPr>
        <w:t>Activity Diagrams with Swim lanes provide a visual representation of key workflows within the 802-Go platform, showing interactions between different users, such as barangay officials and residents. By mapping out these processes, the diagrams clarify how various user roles contribute to activities like application submissions, approvals, and community updates. This helps ensure a seamless and intuitive experience for all users.</w:t>
      </w:r>
    </w:p>
    <w:p w14:paraId="4B0D332A" w14:textId="77777777" w:rsidR="00CA2466" w:rsidRPr="006400B9" w:rsidRDefault="00CA2466" w:rsidP="00586686">
      <w:pPr>
        <w:jc w:val="both"/>
        <w:rPr>
          <w:rFonts w:cs="Arial"/>
        </w:rPr>
      </w:pPr>
    </w:p>
    <w:p w14:paraId="2FB574F5" w14:textId="4EC21C41" w:rsidR="00586686" w:rsidRPr="006400B9" w:rsidRDefault="00CA2466" w:rsidP="00CA2466">
      <w:pPr>
        <w:jc w:val="center"/>
        <w:rPr>
          <w:rFonts w:cs="Arial"/>
        </w:rPr>
      </w:pPr>
      <w:r w:rsidRPr="006400B9">
        <w:rPr>
          <w:rFonts w:cs="Arial"/>
          <w:noProof/>
        </w:rPr>
        <w:drawing>
          <wp:inline distT="0" distB="0" distL="0" distR="0" wp14:anchorId="6092F7C7" wp14:editId="79CA0178">
            <wp:extent cx="4583626" cy="5909481"/>
            <wp:effectExtent l="0" t="0" r="7620" b="0"/>
            <wp:docPr id="3383018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42" t="3171" r="68276" b="51836"/>
                    <a:stretch/>
                  </pic:blipFill>
                  <pic:spPr bwMode="auto">
                    <a:xfrm>
                      <a:off x="0" y="0"/>
                      <a:ext cx="4591917" cy="5920171"/>
                    </a:xfrm>
                    <a:prstGeom prst="rect">
                      <a:avLst/>
                    </a:prstGeom>
                    <a:noFill/>
                    <a:ln>
                      <a:noFill/>
                    </a:ln>
                    <a:extLst>
                      <a:ext uri="{53640926-AAD7-44D8-BBD7-CCE9431645EC}">
                        <a14:shadowObscured xmlns:a14="http://schemas.microsoft.com/office/drawing/2010/main"/>
                      </a:ext>
                    </a:extLst>
                  </pic:spPr>
                </pic:pic>
              </a:graphicData>
            </a:graphic>
          </wp:inline>
        </w:drawing>
      </w:r>
    </w:p>
    <w:p w14:paraId="606297D0" w14:textId="54EBB441" w:rsidR="00CA2466" w:rsidRPr="006400B9" w:rsidRDefault="00CA2466" w:rsidP="00CA2466">
      <w:pPr>
        <w:pStyle w:val="Caption"/>
        <w:tabs>
          <w:tab w:val="center" w:pos="4680"/>
          <w:tab w:val="left" w:pos="7771"/>
        </w:tabs>
        <w:rPr>
          <w:rFonts w:cs="Arial"/>
        </w:rPr>
      </w:pPr>
      <w:r w:rsidRPr="006400B9">
        <w:rPr>
          <w:rFonts w:cs="Arial"/>
        </w:rPr>
        <w:tab/>
        <w:t xml:space="preserve">Fig. 18. Activity Diagram – Manage Account </w:t>
      </w:r>
    </w:p>
    <w:p w14:paraId="566C43D4" w14:textId="77777777" w:rsidR="00CA2466" w:rsidRPr="006400B9" w:rsidRDefault="00CA2466" w:rsidP="00CA2466">
      <w:pPr>
        <w:jc w:val="center"/>
        <w:rPr>
          <w:rFonts w:cs="Arial"/>
        </w:rPr>
      </w:pPr>
    </w:p>
    <w:p w14:paraId="023E0BE6" w14:textId="77777777" w:rsidR="00C22F6E" w:rsidRPr="006400B9" w:rsidRDefault="00C22F6E" w:rsidP="00CA2466">
      <w:pPr>
        <w:jc w:val="center"/>
        <w:rPr>
          <w:rFonts w:cs="Arial"/>
        </w:rPr>
      </w:pPr>
    </w:p>
    <w:p w14:paraId="4317732F" w14:textId="77777777" w:rsidR="00C22F6E" w:rsidRPr="006400B9" w:rsidRDefault="00C22F6E" w:rsidP="00CA2466">
      <w:pPr>
        <w:jc w:val="center"/>
        <w:rPr>
          <w:rFonts w:cs="Arial"/>
        </w:rPr>
      </w:pPr>
    </w:p>
    <w:p w14:paraId="2C8CC478" w14:textId="77777777" w:rsidR="00C22F6E" w:rsidRPr="006400B9" w:rsidRDefault="00C22F6E" w:rsidP="00CA2466">
      <w:pPr>
        <w:jc w:val="center"/>
        <w:rPr>
          <w:rFonts w:cs="Arial"/>
        </w:rPr>
      </w:pPr>
    </w:p>
    <w:p w14:paraId="6801D8FE" w14:textId="02EA5B5F" w:rsidR="007015D5" w:rsidRPr="006400B9" w:rsidRDefault="00C22F6E" w:rsidP="00C22F6E">
      <w:pPr>
        <w:jc w:val="center"/>
        <w:rPr>
          <w:rFonts w:cs="Arial"/>
        </w:rPr>
      </w:pPr>
      <w:r w:rsidRPr="006400B9">
        <w:rPr>
          <w:rFonts w:cs="Arial"/>
          <w:noProof/>
        </w:rPr>
        <w:drawing>
          <wp:inline distT="0" distB="0" distL="0" distR="0" wp14:anchorId="63948999" wp14:editId="015A21A9">
            <wp:extent cx="4605504" cy="6186770"/>
            <wp:effectExtent l="0" t="0" r="5080" b="5080"/>
            <wp:docPr id="19431953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103" t="2621" r="35742" b="51995"/>
                    <a:stretch/>
                  </pic:blipFill>
                  <pic:spPr bwMode="auto">
                    <a:xfrm>
                      <a:off x="0" y="0"/>
                      <a:ext cx="4611638" cy="6195010"/>
                    </a:xfrm>
                    <a:prstGeom prst="rect">
                      <a:avLst/>
                    </a:prstGeom>
                    <a:noFill/>
                    <a:ln>
                      <a:noFill/>
                    </a:ln>
                    <a:extLst>
                      <a:ext uri="{53640926-AAD7-44D8-BBD7-CCE9431645EC}">
                        <a14:shadowObscured xmlns:a14="http://schemas.microsoft.com/office/drawing/2010/main"/>
                      </a:ext>
                    </a:extLst>
                  </pic:spPr>
                </pic:pic>
              </a:graphicData>
            </a:graphic>
          </wp:inline>
        </w:drawing>
      </w:r>
    </w:p>
    <w:p w14:paraId="20FD45C0" w14:textId="32E8E231" w:rsidR="00C22F6E" w:rsidRPr="006400B9" w:rsidRDefault="00C22F6E" w:rsidP="008446ED">
      <w:pPr>
        <w:pStyle w:val="Caption"/>
        <w:tabs>
          <w:tab w:val="center" w:pos="4680"/>
          <w:tab w:val="left" w:pos="7771"/>
        </w:tabs>
        <w:jc w:val="center"/>
        <w:rPr>
          <w:rFonts w:cs="Arial"/>
        </w:rPr>
      </w:pPr>
      <w:r w:rsidRPr="006400B9">
        <w:rPr>
          <w:rFonts w:cs="Arial"/>
        </w:rPr>
        <w:t>Fig. 19. Activity Diagram – Request Document</w:t>
      </w:r>
    </w:p>
    <w:p w14:paraId="214FF09C" w14:textId="77777777" w:rsidR="00C22F6E" w:rsidRPr="006400B9" w:rsidRDefault="00C22F6E" w:rsidP="00C22F6E">
      <w:pPr>
        <w:rPr>
          <w:rFonts w:cs="Arial"/>
        </w:rPr>
      </w:pPr>
    </w:p>
    <w:p w14:paraId="0DCB9AF9" w14:textId="77777777" w:rsidR="00C22F6E" w:rsidRPr="006400B9" w:rsidRDefault="00C22F6E" w:rsidP="00C22F6E">
      <w:pPr>
        <w:rPr>
          <w:rFonts w:cs="Arial"/>
        </w:rPr>
      </w:pPr>
    </w:p>
    <w:p w14:paraId="4A3F2178" w14:textId="77777777" w:rsidR="00C22F6E" w:rsidRPr="006400B9" w:rsidRDefault="00C22F6E" w:rsidP="00C22F6E">
      <w:pPr>
        <w:rPr>
          <w:rFonts w:cs="Arial"/>
        </w:rPr>
      </w:pPr>
    </w:p>
    <w:p w14:paraId="04DA7DD1" w14:textId="77777777" w:rsidR="008446ED" w:rsidRPr="006400B9" w:rsidRDefault="008446ED" w:rsidP="00C22F6E">
      <w:pPr>
        <w:rPr>
          <w:rFonts w:cs="Arial"/>
        </w:rPr>
      </w:pPr>
    </w:p>
    <w:p w14:paraId="6654B671" w14:textId="77777777" w:rsidR="008446ED" w:rsidRPr="006400B9" w:rsidRDefault="008446ED" w:rsidP="00C22F6E">
      <w:pPr>
        <w:rPr>
          <w:rFonts w:cs="Arial"/>
        </w:rPr>
      </w:pPr>
    </w:p>
    <w:p w14:paraId="4A8D377B" w14:textId="77777777" w:rsidR="008446ED" w:rsidRPr="006400B9" w:rsidRDefault="008446ED" w:rsidP="00C22F6E">
      <w:pPr>
        <w:rPr>
          <w:rFonts w:cs="Arial"/>
        </w:rPr>
      </w:pPr>
    </w:p>
    <w:p w14:paraId="1562F946" w14:textId="32CCC12D" w:rsidR="003D5080" w:rsidRPr="006400B9" w:rsidRDefault="000327DE" w:rsidP="000327DE">
      <w:pPr>
        <w:jc w:val="center"/>
        <w:rPr>
          <w:rFonts w:cs="Arial"/>
        </w:rPr>
      </w:pPr>
      <w:r w:rsidRPr="006400B9">
        <w:rPr>
          <w:rFonts w:cs="Arial"/>
          <w:noProof/>
        </w:rPr>
        <w:drawing>
          <wp:inline distT="0" distB="0" distL="0" distR="0" wp14:anchorId="741BB7F5" wp14:editId="32D9EB1C">
            <wp:extent cx="4633415" cy="6205709"/>
            <wp:effectExtent l="0" t="0" r="0" b="5080"/>
            <wp:docPr id="12186185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8587" name="Picture 1218618587"/>
                    <pic:cNvPicPr/>
                  </pic:nvPicPr>
                  <pic:blipFill rotWithShape="1">
                    <a:blip r:embed="rId33" cstate="print">
                      <a:extLst>
                        <a:ext uri="{28A0092B-C50C-407E-A947-70E740481C1C}">
                          <a14:useLocalDpi xmlns:a14="http://schemas.microsoft.com/office/drawing/2010/main" val="0"/>
                        </a:ext>
                      </a:extLst>
                    </a:blip>
                    <a:srcRect l="69231" t="2757" r="2639" b="52025"/>
                    <a:stretch/>
                  </pic:blipFill>
                  <pic:spPr bwMode="auto">
                    <a:xfrm>
                      <a:off x="0" y="0"/>
                      <a:ext cx="4645186" cy="6221475"/>
                    </a:xfrm>
                    <a:prstGeom prst="rect">
                      <a:avLst/>
                    </a:prstGeom>
                    <a:ln>
                      <a:noFill/>
                    </a:ln>
                    <a:extLst>
                      <a:ext uri="{53640926-AAD7-44D8-BBD7-CCE9431645EC}">
                        <a14:shadowObscured xmlns:a14="http://schemas.microsoft.com/office/drawing/2010/main"/>
                      </a:ext>
                    </a:extLst>
                  </pic:spPr>
                </pic:pic>
              </a:graphicData>
            </a:graphic>
          </wp:inline>
        </w:drawing>
      </w:r>
    </w:p>
    <w:p w14:paraId="7BC6EC36" w14:textId="0414836B" w:rsidR="008446ED" w:rsidRPr="006400B9" w:rsidRDefault="008446ED" w:rsidP="00C30B23">
      <w:pPr>
        <w:pStyle w:val="Caption"/>
        <w:tabs>
          <w:tab w:val="center" w:pos="4680"/>
          <w:tab w:val="left" w:pos="7771"/>
        </w:tabs>
        <w:jc w:val="center"/>
        <w:rPr>
          <w:rFonts w:cs="Arial"/>
        </w:rPr>
      </w:pPr>
      <w:r w:rsidRPr="006400B9">
        <w:rPr>
          <w:rFonts w:cs="Arial"/>
        </w:rPr>
        <w:t>Fig. 20. Activity Diagram – View News/Announcements</w:t>
      </w:r>
    </w:p>
    <w:p w14:paraId="6C8CAA27" w14:textId="77777777" w:rsidR="008446ED" w:rsidRPr="006400B9" w:rsidRDefault="008446ED" w:rsidP="008446ED">
      <w:pPr>
        <w:rPr>
          <w:rFonts w:cs="Arial"/>
        </w:rPr>
      </w:pPr>
    </w:p>
    <w:p w14:paraId="24CC394C" w14:textId="77777777" w:rsidR="008446ED" w:rsidRPr="006400B9" w:rsidRDefault="008446ED" w:rsidP="008446ED">
      <w:pPr>
        <w:rPr>
          <w:rFonts w:cs="Arial"/>
        </w:rPr>
      </w:pPr>
    </w:p>
    <w:p w14:paraId="3826B3F9" w14:textId="77777777" w:rsidR="008446ED" w:rsidRPr="006400B9" w:rsidRDefault="008446ED" w:rsidP="008446ED">
      <w:pPr>
        <w:rPr>
          <w:rFonts w:cs="Arial"/>
        </w:rPr>
      </w:pPr>
    </w:p>
    <w:p w14:paraId="49C327E5" w14:textId="77777777" w:rsidR="00C30B23" w:rsidRPr="006400B9" w:rsidRDefault="00C30B23" w:rsidP="008446ED">
      <w:pPr>
        <w:rPr>
          <w:rFonts w:cs="Arial"/>
        </w:rPr>
      </w:pPr>
    </w:p>
    <w:p w14:paraId="116C5008" w14:textId="77777777" w:rsidR="00C30B23" w:rsidRPr="006400B9" w:rsidRDefault="00C30B23" w:rsidP="008446ED">
      <w:pPr>
        <w:rPr>
          <w:rFonts w:cs="Arial"/>
        </w:rPr>
      </w:pPr>
    </w:p>
    <w:p w14:paraId="10446326" w14:textId="4ACC707E" w:rsidR="00C30B23" w:rsidRPr="006400B9" w:rsidRDefault="00C30B23" w:rsidP="008446ED">
      <w:pPr>
        <w:rPr>
          <w:rFonts w:cs="Arial"/>
        </w:rPr>
      </w:pPr>
    </w:p>
    <w:p w14:paraId="259830F4" w14:textId="7F668D40" w:rsidR="008446ED" w:rsidRPr="006400B9" w:rsidRDefault="008446ED" w:rsidP="00561057">
      <w:pPr>
        <w:jc w:val="center"/>
        <w:rPr>
          <w:rFonts w:cs="Arial"/>
        </w:rPr>
      </w:pPr>
      <w:r w:rsidRPr="006400B9">
        <w:rPr>
          <w:rFonts w:cs="Arial"/>
          <w:noProof/>
        </w:rPr>
        <w:drawing>
          <wp:inline distT="0" distB="0" distL="0" distR="0" wp14:anchorId="1C45DD31" wp14:editId="6E5EDDC6">
            <wp:extent cx="4592471" cy="6082556"/>
            <wp:effectExtent l="0" t="0" r="0" b="0"/>
            <wp:docPr id="524567182" name="Picture 91" descr="A group of white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7182" name="Picture 91" descr="A group of white papers with text&#10;&#10;Description automatically generated"/>
                    <pic:cNvPicPr/>
                  </pic:nvPicPr>
                  <pic:blipFill rotWithShape="1">
                    <a:blip r:embed="rId33" cstate="print">
                      <a:extLst>
                        <a:ext uri="{28A0092B-C50C-407E-A947-70E740481C1C}">
                          <a14:useLocalDpi xmlns:a14="http://schemas.microsoft.com/office/drawing/2010/main" val="0"/>
                        </a:ext>
                      </a:extLst>
                    </a:blip>
                    <a:srcRect l="3330" t="52774" r="68404" b="2295"/>
                    <a:stretch/>
                  </pic:blipFill>
                  <pic:spPr bwMode="auto">
                    <a:xfrm>
                      <a:off x="0" y="0"/>
                      <a:ext cx="4607064" cy="6101883"/>
                    </a:xfrm>
                    <a:prstGeom prst="rect">
                      <a:avLst/>
                    </a:prstGeom>
                    <a:ln>
                      <a:noFill/>
                    </a:ln>
                    <a:extLst>
                      <a:ext uri="{53640926-AAD7-44D8-BBD7-CCE9431645EC}">
                        <a14:shadowObscured xmlns:a14="http://schemas.microsoft.com/office/drawing/2010/main"/>
                      </a:ext>
                    </a:extLst>
                  </pic:spPr>
                </pic:pic>
              </a:graphicData>
            </a:graphic>
          </wp:inline>
        </w:drawing>
      </w:r>
    </w:p>
    <w:p w14:paraId="220247A9" w14:textId="49E3FD28" w:rsidR="00C30B23" w:rsidRPr="006400B9" w:rsidRDefault="00C30B23" w:rsidP="00C30B23">
      <w:pPr>
        <w:pStyle w:val="Caption"/>
        <w:tabs>
          <w:tab w:val="center" w:pos="4680"/>
          <w:tab w:val="left" w:pos="7771"/>
        </w:tabs>
        <w:jc w:val="center"/>
        <w:rPr>
          <w:rFonts w:cs="Arial"/>
        </w:rPr>
      </w:pPr>
      <w:r w:rsidRPr="006400B9">
        <w:rPr>
          <w:rFonts w:cs="Arial"/>
        </w:rPr>
        <w:t>Fig. 21. Activity Diagram – Manage Resident Database</w:t>
      </w:r>
    </w:p>
    <w:p w14:paraId="75E20AD8" w14:textId="77777777" w:rsidR="008446ED" w:rsidRPr="006400B9" w:rsidRDefault="008446ED" w:rsidP="000327DE">
      <w:pPr>
        <w:jc w:val="center"/>
        <w:rPr>
          <w:rFonts w:cs="Arial"/>
        </w:rPr>
      </w:pPr>
    </w:p>
    <w:p w14:paraId="320EC0EE" w14:textId="77777777" w:rsidR="00C30B23" w:rsidRPr="006400B9" w:rsidRDefault="00C30B23" w:rsidP="000327DE">
      <w:pPr>
        <w:jc w:val="center"/>
        <w:rPr>
          <w:rFonts w:cs="Arial"/>
        </w:rPr>
      </w:pPr>
    </w:p>
    <w:p w14:paraId="25D67FDA" w14:textId="77777777" w:rsidR="00C30B23" w:rsidRPr="006400B9" w:rsidRDefault="00C30B23" w:rsidP="000327DE">
      <w:pPr>
        <w:jc w:val="center"/>
        <w:rPr>
          <w:rFonts w:cs="Arial"/>
        </w:rPr>
      </w:pPr>
    </w:p>
    <w:p w14:paraId="57EB99D1" w14:textId="77777777" w:rsidR="00C30B23" w:rsidRPr="006400B9" w:rsidRDefault="00C30B23" w:rsidP="000327DE">
      <w:pPr>
        <w:jc w:val="center"/>
        <w:rPr>
          <w:rFonts w:cs="Arial"/>
        </w:rPr>
      </w:pPr>
    </w:p>
    <w:p w14:paraId="293CDD38" w14:textId="77777777" w:rsidR="00C30B23" w:rsidRPr="006400B9" w:rsidRDefault="00C30B23" w:rsidP="000327DE">
      <w:pPr>
        <w:jc w:val="center"/>
        <w:rPr>
          <w:rFonts w:cs="Arial"/>
        </w:rPr>
      </w:pPr>
    </w:p>
    <w:p w14:paraId="4D2A6817" w14:textId="0478CC28" w:rsidR="00C30B23" w:rsidRPr="006400B9" w:rsidRDefault="00C30B23" w:rsidP="000327DE">
      <w:pPr>
        <w:jc w:val="center"/>
        <w:rPr>
          <w:rFonts w:cs="Arial"/>
        </w:rPr>
      </w:pPr>
      <w:r w:rsidRPr="006400B9">
        <w:rPr>
          <w:rFonts w:cs="Arial"/>
          <w:noProof/>
        </w:rPr>
        <w:drawing>
          <wp:inline distT="0" distB="0" distL="0" distR="0" wp14:anchorId="468EA617" wp14:editId="32B7F0A4">
            <wp:extent cx="4831307" cy="6344724"/>
            <wp:effectExtent l="0" t="0" r="7620" b="0"/>
            <wp:docPr id="1344366726" name="Picture 92" descr="A group of white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6726" name="Picture 92" descr="A group of white papers with text&#10;&#10;Description automatically generated"/>
                    <pic:cNvPicPr/>
                  </pic:nvPicPr>
                  <pic:blipFill rotWithShape="1">
                    <a:blip r:embed="rId33" cstate="print">
                      <a:extLst>
                        <a:ext uri="{28A0092B-C50C-407E-A947-70E740481C1C}">
                          <a14:useLocalDpi xmlns:a14="http://schemas.microsoft.com/office/drawing/2010/main" val="0"/>
                        </a:ext>
                      </a:extLst>
                    </a:blip>
                    <a:srcRect l="35936" t="52498" r="35471" b="2436"/>
                    <a:stretch/>
                  </pic:blipFill>
                  <pic:spPr bwMode="auto">
                    <a:xfrm>
                      <a:off x="0" y="0"/>
                      <a:ext cx="4852062" cy="6371981"/>
                    </a:xfrm>
                    <a:prstGeom prst="rect">
                      <a:avLst/>
                    </a:prstGeom>
                    <a:ln>
                      <a:noFill/>
                    </a:ln>
                    <a:extLst>
                      <a:ext uri="{53640926-AAD7-44D8-BBD7-CCE9431645EC}">
                        <a14:shadowObscured xmlns:a14="http://schemas.microsoft.com/office/drawing/2010/main"/>
                      </a:ext>
                    </a:extLst>
                  </pic:spPr>
                </pic:pic>
              </a:graphicData>
            </a:graphic>
          </wp:inline>
        </w:drawing>
      </w:r>
    </w:p>
    <w:p w14:paraId="4A73D30E" w14:textId="51FDEFDC" w:rsidR="00C30B23" w:rsidRPr="006400B9" w:rsidRDefault="00C30B23" w:rsidP="00C30B23">
      <w:pPr>
        <w:pStyle w:val="Caption"/>
        <w:tabs>
          <w:tab w:val="center" w:pos="4680"/>
          <w:tab w:val="left" w:pos="7771"/>
        </w:tabs>
        <w:rPr>
          <w:rFonts w:cs="Arial"/>
        </w:rPr>
      </w:pPr>
      <w:r w:rsidRPr="006400B9">
        <w:rPr>
          <w:rFonts w:cs="Arial"/>
        </w:rPr>
        <w:tab/>
        <w:t>Fig. 22. Activity Diagram – Manage Document Request</w:t>
      </w:r>
    </w:p>
    <w:p w14:paraId="6F82AA5F" w14:textId="77777777" w:rsidR="00C30B23" w:rsidRPr="006400B9" w:rsidRDefault="00C30B23" w:rsidP="000327DE">
      <w:pPr>
        <w:jc w:val="center"/>
        <w:rPr>
          <w:rFonts w:cs="Arial"/>
        </w:rPr>
      </w:pPr>
    </w:p>
    <w:p w14:paraId="561AB1C0" w14:textId="77777777" w:rsidR="00C30B23" w:rsidRPr="006400B9" w:rsidRDefault="00C30B23" w:rsidP="000327DE">
      <w:pPr>
        <w:jc w:val="center"/>
        <w:rPr>
          <w:rFonts w:cs="Arial"/>
        </w:rPr>
      </w:pPr>
    </w:p>
    <w:p w14:paraId="056466B3" w14:textId="77777777" w:rsidR="00C30B23" w:rsidRPr="006400B9" w:rsidRDefault="00C30B23" w:rsidP="000327DE">
      <w:pPr>
        <w:jc w:val="center"/>
        <w:rPr>
          <w:rFonts w:cs="Arial"/>
        </w:rPr>
      </w:pPr>
    </w:p>
    <w:p w14:paraId="24DEB058" w14:textId="77777777" w:rsidR="004305EE" w:rsidRPr="006400B9" w:rsidRDefault="004305EE" w:rsidP="000327DE">
      <w:pPr>
        <w:jc w:val="center"/>
        <w:rPr>
          <w:rFonts w:cs="Arial"/>
        </w:rPr>
      </w:pPr>
    </w:p>
    <w:p w14:paraId="775B5E6F" w14:textId="77777777" w:rsidR="004305EE" w:rsidRPr="006400B9" w:rsidRDefault="004305EE" w:rsidP="000327DE">
      <w:pPr>
        <w:jc w:val="center"/>
        <w:rPr>
          <w:rFonts w:cs="Arial"/>
        </w:rPr>
      </w:pPr>
    </w:p>
    <w:p w14:paraId="28055583" w14:textId="77777777" w:rsidR="004305EE" w:rsidRPr="006400B9" w:rsidRDefault="004305EE" w:rsidP="000327DE">
      <w:pPr>
        <w:jc w:val="center"/>
        <w:rPr>
          <w:rFonts w:cs="Arial"/>
        </w:rPr>
      </w:pPr>
    </w:p>
    <w:p w14:paraId="49FDBE40" w14:textId="6FAE5828" w:rsidR="00C30B23" w:rsidRPr="006400B9" w:rsidRDefault="00C30B23" w:rsidP="000327DE">
      <w:pPr>
        <w:jc w:val="center"/>
        <w:rPr>
          <w:rFonts w:cs="Arial"/>
        </w:rPr>
      </w:pPr>
      <w:r w:rsidRPr="006400B9">
        <w:rPr>
          <w:rFonts w:cs="Arial"/>
          <w:noProof/>
        </w:rPr>
        <w:drawing>
          <wp:inline distT="0" distB="0" distL="0" distR="0" wp14:anchorId="226332DE" wp14:editId="528BDCEE">
            <wp:extent cx="4934866" cy="6447164"/>
            <wp:effectExtent l="0" t="0" r="0" b="0"/>
            <wp:docPr id="233128634" name="Picture 93" descr="A group of white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8634" name="Picture 93" descr="A group of white papers with text&#10;&#10;Description automatically generated"/>
                    <pic:cNvPicPr/>
                  </pic:nvPicPr>
                  <pic:blipFill rotWithShape="1">
                    <a:blip r:embed="rId33" cstate="print">
                      <a:extLst>
                        <a:ext uri="{28A0092B-C50C-407E-A947-70E740481C1C}">
                          <a14:useLocalDpi xmlns:a14="http://schemas.microsoft.com/office/drawing/2010/main" val="0"/>
                        </a:ext>
                      </a:extLst>
                    </a:blip>
                    <a:srcRect l="69116" t="52774" r="2404" b="2570"/>
                    <a:stretch/>
                  </pic:blipFill>
                  <pic:spPr bwMode="auto">
                    <a:xfrm>
                      <a:off x="0" y="0"/>
                      <a:ext cx="4952547" cy="6470263"/>
                    </a:xfrm>
                    <a:prstGeom prst="rect">
                      <a:avLst/>
                    </a:prstGeom>
                    <a:ln>
                      <a:noFill/>
                    </a:ln>
                    <a:extLst>
                      <a:ext uri="{53640926-AAD7-44D8-BBD7-CCE9431645EC}">
                        <a14:shadowObscured xmlns:a14="http://schemas.microsoft.com/office/drawing/2010/main"/>
                      </a:ext>
                    </a:extLst>
                  </pic:spPr>
                </pic:pic>
              </a:graphicData>
            </a:graphic>
          </wp:inline>
        </w:drawing>
      </w:r>
    </w:p>
    <w:p w14:paraId="0CFE3B49" w14:textId="2D8EB177" w:rsidR="004305EE" w:rsidRPr="006400B9" w:rsidRDefault="004305EE" w:rsidP="004305EE">
      <w:pPr>
        <w:pStyle w:val="Caption"/>
        <w:tabs>
          <w:tab w:val="center" w:pos="4680"/>
          <w:tab w:val="left" w:pos="7771"/>
        </w:tabs>
        <w:rPr>
          <w:rFonts w:cs="Arial"/>
        </w:rPr>
      </w:pPr>
      <w:r w:rsidRPr="006400B9">
        <w:rPr>
          <w:rFonts w:cs="Arial"/>
        </w:rPr>
        <w:tab/>
        <w:t>Fig. 23. Activity Diagram – Manage News/Announcements</w:t>
      </w:r>
    </w:p>
    <w:p w14:paraId="128B81C6" w14:textId="77777777" w:rsidR="004305EE" w:rsidRPr="006400B9" w:rsidRDefault="004305EE" w:rsidP="004305EE">
      <w:pPr>
        <w:rPr>
          <w:rFonts w:cs="Arial"/>
        </w:rPr>
      </w:pPr>
    </w:p>
    <w:p w14:paraId="553347D2" w14:textId="77777777" w:rsidR="004305EE" w:rsidRPr="006400B9" w:rsidRDefault="004305EE" w:rsidP="004305EE">
      <w:pPr>
        <w:rPr>
          <w:rFonts w:cs="Arial"/>
        </w:rPr>
      </w:pPr>
    </w:p>
    <w:p w14:paraId="3499B23E" w14:textId="7254F659" w:rsidR="006463AA" w:rsidRPr="006400B9" w:rsidRDefault="00390907" w:rsidP="006707B4">
      <w:pPr>
        <w:pStyle w:val="Heading2"/>
        <w:numPr>
          <w:ilvl w:val="1"/>
          <w:numId w:val="72"/>
        </w:numPr>
        <w:rPr>
          <w:rFonts w:cs="Arial"/>
        </w:rPr>
      </w:pPr>
      <w:bookmarkStart w:id="75" w:name="_Toc181174105"/>
      <w:r w:rsidRPr="006400B9">
        <w:rPr>
          <w:rFonts w:cs="Arial"/>
        </w:rPr>
        <w:lastRenderedPageBreak/>
        <w:t>Database Design</w:t>
      </w:r>
      <w:bookmarkEnd w:id="75"/>
    </w:p>
    <w:p w14:paraId="6B3FD862" w14:textId="77777777" w:rsidR="009D2EDD" w:rsidRPr="006400B9" w:rsidRDefault="009D2EDD" w:rsidP="009D2EDD">
      <w:pPr>
        <w:jc w:val="both"/>
        <w:rPr>
          <w:rFonts w:cs="Arial"/>
        </w:rPr>
      </w:pPr>
    </w:p>
    <w:p w14:paraId="45258CF1" w14:textId="55DBC5CB" w:rsidR="009D2EDD" w:rsidRPr="006400B9" w:rsidRDefault="009D2EDD" w:rsidP="009D2EDD">
      <w:pPr>
        <w:jc w:val="both"/>
        <w:rPr>
          <w:rFonts w:cs="Arial"/>
        </w:rPr>
      </w:pPr>
      <w:r w:rsidRPr="006400B9">
        <w:rPr>
          <w:rFonts w:cs="Arial"/>
        </w:rPr>
        <w:t>The Database Design section includes an Entity-Relationship Diagram (ERD) and Data Dictionary, offering a blueprint of the data architecture for the 802-Go platform. This design will ensure that data is accurately captured, stored, and retrieved, supporting essential functionalities such as record management, application tracking, and reporting. A well-structured database will enhance the system's performance and ensure data integrity for both residents and barangay officials.</w:t>
      </w:r>
    </w:p>
    <w:p w14:paraId="542A4B22" w14:textId="77777777" w:rsidR="00125A4D" w:rsidRPr="006400B9" w:rsidRDefault="00125A4D" w:rsidP="009D2EDD">
      <w:pPr>
        <w:jc w:val="both"/>
        <w:rPr>
          <w:rFonts w:cs="Arial"/>
        </w:rPr>
      </w:pPr>
    </w:p>
    <w:p w14:paraId="0AE4B42D" w14:textId="268F0C72" w:rsidR="009D2EDD" w:rsidRPr="006400B9" w:rsidRDefault="00125A4D" w:rsidP="009D2EDD">
      <w:pPr>
        <w:jc w:val="both"/>
        <w:rPr>
          <w:rFonts w:cs="Arial"/>
        </w:rPr>
      </w:pPr>
      <w:r w:rsidRPr="006400B9">
        <w:rPr>
          <w:rFonts w:cs="Arial"/>
          <w:noProof/>
        </w:rPr>
        <w:drawing>
          <wp:inline distT="0" distB="0" distL="0" distR="0" wp14:anchorId="2FB6CBDB" wp14:editId="7119AEF7">
            <wp:extent cx="5943600" cy="4009390"/>
            <wp:effectExtent l="0" t="0" r="0" b="0"/>
            <wp:docPr id="272501813"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1813" name="Picture 94" descr="A screenshot of a computer pr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09390"/>
                    </a:xfrm>
                    <a:prstGeom prst="rect">
                      <a:avLst/>
                    </a:prstGeom>
                    <a:noFill/>
                    <a:ln>
                      <a:noFill/>
                    </a:ln>
                  </pic:spPr>
                </pic:pic>
              </a:graphicData>
            </a:graphic>
          </wp:inline>
        </w:drawing>
      </w:r>
    </w:p>
    <w:p w14:paraId="5EF36CA4" w14:textId="77777777" w:rsidR="00125A4D" w:rsidRPr="006400B9" w:rsidRDefault="00125A4D" w:rsidP="009D2EDD">
      <w:pPr>
        <w:jc w:val="both"/>
        <w:rPr>
          <w:rFonts w:cs="Arial"/>
        </w:rPr>
      </w:pPr>
    </w:p>
    <w:p w14:paraId="498E7C1F" w14:textId="5AB3F893" w:rsidR="004305EE" w:rsidRPr="006400B9" w:rsidRDefault="00125A4D" w:rsidP="00125A4D">
      <w:pPr>
        <w:pStyle w:val="Caption"/>
        <w:tabs>
          <w:tab w:val="center" w:pos="4680"/>
          <w:tab w:val="left" w:pos="7771"/>
        </w:tabs>
        <w:rPr>
          <w:rFonts w:cs="Arial"/>
        </w:rPr>
      </w:pPr>
      <w:r w:rsidRPr="006400B9">
        <w:rPr>
          <w:rFonts w:cs="Arial"/>
        </w:rPr>
        <w:tab/>
        <w:t>Fig. 24. Entity Diagram</w:t>
      </w:r>
    </w:p>
    <w:p w14:paraId="2A9AF55E" w14:textId="77777777" w:rsidR="00A25A86" w:rsidRDefault="00A25A86" w:rsidP="006D29D6">
      <w:pPr>
        <w:pStyle w:val="Heading2"/>
        <w:rPr>
          <w:rFonts w:cs="Arial"/>
        </w:rPr>
      </w:pPr>
    </w:p>
    <w:p w14:paraId="7E978F72" w14:textId="6A22C190" w:rsidR="00A81FD2" w:rsidRPr="006400B9" w:rsidRDefault="00DD48A7" w:rsidP="00DD48A7">
      <w:pPr>
        <w:pStyle w:val="Heading2"/>
        <w:ind w:firstLine="720"/>
        <w:rPr>
          <w:rFonts w:cs="Arial"/>
        </w:rPr>
      </w:pPr>
      <w:bookmarkStart w:id="76" w:name="_Toc181174106"/>
      <w:r>
        <w:rPr>
          <w:rFonts w:cs="Arial"/>
        </w:rPr>
        <w:t xml:space="preserve">5.8 </w:t>
      </w:r>
      <w:r w:rsidR="00A81FD2" w:rsidRPr="006400B9">
        <w:rPr>
          <w:rFonts w:cs="Arial"/>
        </w:rPr>
        <w:t>User Classes and Characteristics</w:t>
      </w:r>
      <w:bookmarkEnd w:id="76"/>
    </w:p>
    <w:p w14:paraId="41E40994" w14:textId="3544A440" w:rsidR="00C26ED5" w:rsidRPr="006400B9" w:rsidRDefault="00C26ED5" w:rsidP="7629E886">
      <w:pPr>
        <w:ind w:left="720" w:firstLine="720"/>
        <w:rPr>
          <w:rFonts w:cs="Arial"/>
          <w:i/>
          <w:iCs/>
        </w:rPr>
      </w:pPr>
    </w:p>
    <w:p w14:paraId="45D2DD1D" w14:textId="1C1724C0" w:rsidR="007854D1" w:rsidRPr="006400B9" w:rsidRDefault="791E5AF7" w:rsidP="007854D1">
      <w:pPr>
        <w:jc w:val="both"/>
        <w:rPr>
          <w:rFonts w:cs="Arial"/>
        </w:rPr>
      </w:pPr>
      <w:r w:rsidRPr="006400B9">
        <w:rPr>
          <w:rFonts w:cs="Arial"/>
        </w:rPr>
        <w:t xml:space="preserve">This table outlines the primary roles within the </w:t>
      </w:r>
      <w:r w:rsidR="00905AC9" w:rsidRPr="006400B9">
        <w:rPr>
          <w:rFonts w:cs="Arial"/>
        </w:rPr>
        <w:t>802-Go</w:t>
      </w:r>
      <w:r w:rsidRPr="006400B9">
        <w:rPr>
          <w:rFonts w:cs="Arial"/>
        </w:rPr>
        <w:t xml:space="preserve"> digital portal, detailing the capabilities and responsibilities of each role to ensure clarity in user interactions and system permissions, as well as identifying who they are based on the customer segments of the portal.</w:t>
      </w:r>
    </w:p>
    <w:p w14:paraId="7C09477A" w14:textId="6CBC118B" w:rsidR="00F72846" w:rsidRPr="006400B9" w:rsidRDefault="00F72846" w:rsidP="00671238">
      <w:pPr>
        <w:pStyle w:val="Caption"/>
        <w:keepNext/>
        <w:spacing w:after="0" w:line="360" w:lineRule="auto"/>
        <w:rPr>
          <w:rFonts w:cs="Arial"/>
          <w:sz w:val="20"/>
          <w:szCs w:val="20"/>
        </w:rPr>
      </w:pPr>
    </w:p>
    <w:p w14:paraId="1CB1C669" w14:textId="0CEFC9B1" w:rsidR="00671238" w:rsidRPr="006400B9" w:rsidRDefault="00671238" w:rsidP="00671238">
      <w:pPr>
        <w:pStyle w:val="Caption"/>
        <w:keepNext/>
        <w:rPr>
          <w:rFonts w:cs="Arial"/>
          <w:sz w:val="20"/>
          <w:szCs w:val="20"/>
        </w:rPr>
      </w:pPr>
      <w:bookmarkStart w:id="77" w:name="_Toc169253456"/>
      <w:bookmarkStart w:id="78" w:name="_Toc170391722"/>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IV</w:t>
      </w:r>
      <w:r w:rsidRPr="006400B9">
        <w:rPr>
          <w:rFonts w:cs="Arial"/>
          <w:sz w:val="20"/>
          <w:szCs w:val="20"/>
        </w:rPr>
        <w:fldChar w:fldCharType="end"/>
      </w:r>
      <w:r w:rsidRPr="006400B9">
        <w:rPr>
          <w:rFonts w:cs="Arial"/>
          <w:sz w:val="20"/>
          <w:szCs w:val="20"/>
        </w:rPr>
        <w:t>. User Classes and Characteristics</w:t>
      </w:r>
      <w:bookmarkEnd w:id="77"/>
      <w:bookmarkEnd w:id="78"/>
    </w:p>
    <w:tbl>
      <w:tblPr>
        <w:tblStyle w:val="TableGrid"/>
        <w:tblW w:w="0" w:type="auto"/>
        <w:jc w:val="center"/>
        <w:tblLook w:val="04A0" w:firstRow="1" w:lastRow="0" w:firstColumn="1" w:lastColumn="0" w:noHBand="0" w:noVBand="1"/>
      </w:tblPr>
      <w:tblGrid>
        <w:gridCol w:w="2263"/>
        <w:gridCol w:w="7007"/>
      </w:tblGrid>
      <w:tr w:rsidR="00A81FD2" w:rsidRPr="00C32CB8" w14:paraId="2ED19BED" w14:textId="77777777" w:rsidTr="7629E886">
        <w:trPr>
          <w:jc w:val="center"/>
        </w:trPr>
        <w:tc>
          <w:tcPr>
            <w:tcW w:w="2263"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31A3D091" w14:textId="77777777" w:rsidR="00A81FD2" w:rsidRPr="006400B9" w:rsidRDefault="00A81FD2" w:rsidP="00C2367B">
            <w:pPr>
              <w:jc w:val="center"/>
              <w:rPr>
                <w:rFonts w:cs="Arial"/>
                <w:b/>
              </w:rPr>
            </w:pPr>
            <w:r w:rsidRPr="006400B9">
              <w:rPr>
                <w:rFonts w:cs="Arial"/>
                <w:b/>
              </w:rPr>
              <w:t>Roles</w:t>
            </w:r>
          </w:p>
        </w:tc>
        <w:tc>
          <w:tcPr>
            <w:tcW w:w="7007"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748509B0" w14:textId="77777777" w:rsidR="00A81FD2" w:rsidRPr="006400B9" w:rsidRDefault="00A81FD2" w:rsidP="00C2367B">
            <w:pPr>
              <w:jc w:val="center"/>
              <w:rPr>
                <w:rFonts w:cs="Arial"/>
                <w:b/>
              </w:rPr>
            </w:pPr>
            <w:r w:rsidRPr="006400B9">
              <w:rPr>
                <w:rFonts w:cs="Arial"/>
                <w:b/>
              </w:rPr>
              <w:t>Description</w:t>
            </w:r>
          </w:p>
        </w:tc>
      </w:tr>
      <w:tr w:rsidR="00A81FD2" w:rsidRPr="00C32CB8" w14:paraId="404B0C5D" w14:textId="77777777" w:rsidTr="7629E886">
        <w:trPr>
          <w:jc w:val="center"/>
        </w:trPr>
        <w:tc>
          <w:tcPr>
            <w:tcW w:w="2263" w:type="dxa"/>
            <w:tcBorders>
              <w:top w:val="single" w:sz="12" w:space="0" w:color="000000" w:themeColor="text1"/>
              <w:left w:val="none" w:sz="4" w:space="0" w:color="000000" w:themeColor="text1"/>
              <w:bottom w:val="single" w:sz="12" w:space="0" w:color="000000" w:themeColor="text1"/>
              <w:right w:val="none" w:sz="4" w:space="0" w:color="000000" w:themeColor="text1"/>
            </w:tcBorders>
            <w:vAlign w:val="center"/>
          </w:tcPr>
          <w:p w14:paraId="3A5797A8" w14:textId="171333FB" w:rsidR="00A81FD2" w:rsidRPr="006400B9" w:rsidRDefault="00090786" w:rsidP="000D5EE4">
            <w:pPr>
              <w:spacing w:line="259" w:lineRule="auto"/>
              <w:jc w:val="both"/>
              <w:rPr>
                <w:rFonts w:cs="Arial"/>
              </w:rPr>
            </w:pPr>
            <w:r w:rsidRPr="006400B9">
              <w:rPr>
                <w:rFonts w:cs="Arial"/>
              </w:rPr>
              <w:t>Administrator</w:t>
            </w:r>
          </w:p>
        </w:tc>
        <w:tc>
          <w:tcPr>
            <w:tcW w:w="7007"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45E59365" w14:textId="4BFACED6" w:rsidR="00C2367B" w:rsidRPr="006400B9" w:rsidRDefault="00C2367B" w:rsidP="000D5EE4">
            <w:pPr>
              <w:jc w:val="both"/>
              <w:rPr>
                <w:rFonts w:cs="Arial"/>
              </w:rPr>
            </w:pPr>
          </w:p>
          <w:p w14:paraId="0CD772D4" w14:textId="2C63B388" w:rsidR="00A81FD2" w:rsidRPr="006400B9" w:rsidRDefault="00090786" w:rsidP="000D5EE4">
            <w:pPr>
              <w:jc w:val="both"/>
              <w:rPr>
                <w:rFonts w:cs="Arial"/>
              </w:rPr>
            </w:pPr>
            <w:r w:rsidRPr="006400B9">
              <w:rPr>
                <w:rFonts w:cs="Arial"/>
              </w:rPr>
              <w:t>An administrator manages the overall portal operations, including adding new categories, managing security groups, and moderating content. Administrators have the highest level of access and control within the portal. They are responsible for ensuring the site runs smoothly, securely, and according to community guidelines. Administrators are typically barangay officials or designated staff members responsible for overseeing the digital portal.</w:t>
            </w:r>
          </w:p>
          <w:p w14:paraId="4D61E996" w14:textId="5D4093D3" w:rsidR="00A81FD2" w:rsidRPr="006400B9" w:rsidRDefault="00A81FD2" w:rsidP="000D5EE4">
            <w:pPr>
              <w:jc w:val="both"/>
              <w:rPr>
                <w:rFonts w:cs="Arial"/>
              </w:rPr>
            </w:pPr>
          </w:p>
        </w:tc>
      </w:tr>
      <w:tr w:rsidR="00A81FD2" w:rsidRPr="00C32CB8" w14:paraId="6D3515C3" w14:textId="77777777" w:rsidTr="7629E886">
        <w:trPr>
          <w:jc w:val="center"/>
        </w:trPr>
        <w:tc>
          <w:tcPr>
            <w:tcW w:w="2263" w:type="dxa"/>
            <w:tcBorders>
              <w:top w:val="single" w:sz="12" w:space="0" w:color="000000" w:themeColor="text1"/>
              <w:left w:val="none" w:sz="4" w:space="0" w:color="000000" w:themeColor="text1"/>
              <w:bottom w:val="single" w:sz="12" w:space="0" w:color="000000" w:themeColor="text1"/>
              <w:right w:val="none" w:sz="4" w:space="0" w:color="000000" w:themeColor="text1"/>
            </w:tcBorders>
            <w:vAlign w:val="center"/>
          </w:tcPr>
          <w:p w14:paraId="1A2622B4" w14:textId="47A6F9D9" w:rsidR="00A81FD2" w:rsidRPr="006400B9" w:rsidRDefault="00090786" w:rsidP="000D5EE4">
            <w:pPr>
              <w:spacing w:line="259" w:lineRule="auto"/>
              <w:jc w:val="both"/>
              <w:rPr>
                <w:rFonts w:cs="Arial"/>
              </w:rPr>
            </w:pPr>
            <w:r w:rsidRPr="006400B9">
              <w:rPr>
                <w:rFonts w:cs="Arial"/>
              </w:rPr>
              <w:t>Member</w:t>
            </w:r>
          </w:p>
        </w:tc>
        <w:tc>
          <w:tcPr>
            <w:tcW w:w="7007"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2713AEBC" w14:textId="1C1414C9" w:rsidR="00C2367B" w:rsidRPr="006400B9" w:rsidRDefault="00C2367B" w:rsidP="000D5EE4">
            <w:pPr>
              <w:jc w:val="both"/>
              <w:rPr>
                <w:rFonts w:cs="Arial"/>
              </w:rPr>
            </w:pPr>
          </w:p>
          <w:p w14:paraId="16F225F6" w14:textId="749E5200" w:rsidR="00A81FD2" w:rsidRPr="006400B9" w:rsidRDefault="00090786" w:rsidP="000D5EE4">
            <w:pPr>
              <w:jc w:val="both"/>
              <w:rPr>
                <w:rFonts w:cs="Arial"/>
              </w:rPr>
            </w:pPr>
            <w:r w:rsidRPr="006400B9">
              <w:rPr>
                <w:rFonts w:cs="Arial"/>
              </w:rPr>
              <w:t>A member is a registered user who has more privileges than a visitor. Members can update their personal information, change passwords, and share content to social networks. They also have the ability to customize their email preferences to manage notifications. Members are usually residents of the barangay who actively participate in community activities and need regular updates and communication with barangay officials.</w:t>
            </w:r>
          </w:p>
          <w:p w14:paraId="440E21D7" w14:textId="31249EDD" w:rsidR="00A81FD2" w:rsidRPr="006400B9" w:rsidRDefault="00A81FD2" w:rsidP="000D5EE4">
            <w:pPr>
              <w:jc w:val="both"/>
              <w:rPr>
                <w:rFonts w:cs="Arial"/>
              </w:rPr>
            </w:pPr>
          </w:p>
        </w:tc>
      </w:tr>
      <w:tr w:rsidR="00C45134" w:rsidRPr="00C32CB8" w14:paraId="39139E77" w14:textId="77777777" w:rsidTr="7629E886">
        <w:trPr>
          <w:jc w:val="center"/>
        </w:trPr>
        <w:tc>
          <w:tcPr>
            <w:tcW w:w="2263" w:type="dxa"/>
            <w:tcBorders>
              <w:top w:val="single" w:sz="12" w:space="0" w:color="000000" w:themeColor="text1"/>
              <w:left w:val="none" w:sz="4" w:space="0" w:color="000000" w:themeColor="text1"/>
              <w:bottom w:val="single" w:sz="12" w:space="0" w:color="000000" w:themeColor="text1"/>
              <w:right w:val="none" w:sz="4" w:space="0" w:color="000000" w:themeColor="text1"/>
            </w:tcBorders>
            <w:vAlign w:val="center"/>
          </w:tcPr>
          <w:p w14:paraId="36B21993" w14:textId="6B62E4EC" w:rsidR="00C45134" w:rsidRPr="006400B9" w:rsidRDefault="00C45134" w:rsidP="000D5EE4">
            <w:pPr>
              <w:jc w:val="both"/>
              <w:rPr>
                <w:rFonts w:cs="Arial"/>
              </w:rPr>
            </w:pPr>
            <w:r w:rsidRPr="006400B9">
              <w:rPr>
                <w:rFonts w:cs="Arial"/>
              </w:rPr>
              <w:t>Visitor</w:t>
            </w:r>
          </w:p>
        </w:tc>
        <w:tc>
          <w:tcPr>
            <w:tcW w:w="7007"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3BA29148" w14:textId="77777777" w:rsidR="00C2367B" w:rsidRPr="006400B9" w:rsidRDefault="00C2367B" w:rsidP="000D5EE4">
            <w:pPr>
              <w:tabs>
                <w:tab w:val="left" w:pos="1215"/>
              </w:tabs>
              <w:jc w:val="both"/>
              <w:rPr>
                <w:rFonts w:cs="Arial"/>
              </w:rPr>
            </w:pPr>
          </w:p>
          <w:p w14:paraId="785EFE54" w14:textId="77777777" w:rsidR="00C45134" w:rsidRPr="006400B9" w:rsidRDefault="00A42E69" w:rsidP="000D5EE4">
            <w:pPr>
              <w:tabs>
                <w:tab w:val="left" w:pos="1215"/>
              </w:tabs>
              <w:jc w:val="both"/>
              <w:rPr>
                <w:rFonts w:cs="Arial"/>
              </w:rPr>
            </w:pPr>
            <w:r w:rsidRPr="006400B9">
              <w:rPr>
                <w:rFonts w:cs="Arial"/>
              </w:rPr>
              <w:t>A visitor is an unregistered user or someone with basic access. Visitors can view content, create an account, log in, add comments, suggest improvements, and contact administrators. They can follow updates from the barangay and view member profiles to understand community involvement. Visitors include new residents, potential members, and the general public who are interested in the barangay's activities and services but do not yet have a registered account.</w:t>
            </w:r>
          </w:p>
          <w:p w14:paraId="698BF3C4" w14:textId="62A6FF72" w:rsidR="00C2367B" w:rsidRPr="006400B9" w:rsidRDefault="00C2367B" w:rsidP="000D5EE4">
            <w:pPr>
              <w:tabs>
                <w:tab w:val="left" w:pos="1215"/>
              </w:tabs>
              <w:jc w:val="both"/>
              <w:rPr>
                <w:rFonts w:cs="Arial"/>
              </w:rPr>
            </w:pPr>
          </w:p>
        </w:tc>
      </w:tr>
    </w:tbl>
    <w:p w14:paraId="081145C0" w14:textId="77777777" w:rsidR="00A76CF0" w:rsidRPr="006400B9" w:rsidRDefault="00A76CF0" w:rsidP="002E77A5">
      <w:pPr>
        <w:rPr>
          <w:rFonts w:cs="Arial"/>
        </w:rPr>
      </w:pPr>
    </w:p>
    <w:p w14:paraId="33056EBF" w14:textId="2E1D5818" w:rsidR="00DD48A7" w:rsidRDefault="00550E70" w:rsidP="006707B4">
      <w:pPr>
        <w:pStyle w:val="Heading2"/>
        <w:numPr>
          <w:ilvl w:val="1"/>
          <w:numId w:val="73"/>
        </w:numPr>
        <w:rPr>
          <w:rFonts w:cs="Arial"/>
        </w:rPr>
      </w:pPr>
      <w:bookmarkStart w:id="79" w:name="_Toc181174107"/>
      <w:r w:rsidRPr="006400B9">
        <w:rPr>
          <w:rFonts w:cs="Arial"/>
        </w:rPr>
        <w:t>Initial Cloud Hosted Prototype</w:t>
      </w:r>
      <w:bookmarkEnd w:id="79"/>
    </w:p>
    <w:p w14:paraId="779C3642" w14:textId="77777777" w:rsidR="00B43C49" w:rsidRDefault="00B43C49" w:rsidP="00B43C49"/>
    <w:p w14:paraId="04D45A22" w14:textId="166D95CF" w:rsidR="00DA7D32" w:rsidRPr="00DA7D32" w:rsidRDefault="00DA7D32" w:rsidP="00DA7D32">
      <w:pPr>
        <w:jc w:val="both"/>
      </w:pPr>
      <w:r>
        <w:t>F</w:t>
      </w:r>
      <w:r w:rsidRPr="00DA7D32">
        <w:t xml:space="preserve">or the initial development phase of the 802-Go Barangay Management Portal, </w:t>
      </w:r>
      <w:r>
        <w:t>the team</w:t>
      </w:r>
      <w:r w:rsidRPr="00DA7D32">
        <w:t xml:space="preserve"> utilized a Laravel Docker template to lay the groundwork for our cloud-hosted prototype. This approach allowed us to streamline our development environment setup and quickly launch the foundational structure of the portal, ensuring consistency and scalability across environments.</w:t>
      </w:r>
    </w:p>
    <w:p w14:paraId="619288C4" w14:textId="2DD7950A" w:rsidR="00DA7D32" w:rsidRPr="00DA7D32" w:rsidRDefault="00DA7D32" w:rsidP="00DA7D32">
      <w:pPr>
        <w:jc w:val="both"/>
      </w:pPr>
      <w:r w:rsidRPr="00DA7D32">
        <w:t xml:space="preserve">Our primary focus during this phase was on crafting a functional and interactive front-end experience. By prioritizing front-end development, </w:t>
      </w:r>
      <w:r>
        <w:t>the team</w:t>
      </w:r>
      <w:r w:rsidRPr="00DA7D32">
        <w:t xml:space="preserve"> aimed to create a responsive user interface that allows users to navigate and interact with the portal intuitively. Even at this early stage, the portal's interface is fully interactive, enabling users to perform core functionalities and get a practical feel of the system's capabilities.</w:t>
      </w:r>
    </w:p>
    <w:p w14:paraId="4D95ACCE" w14:textId="4A0A5981" w:rsidR="00DA7D32" w:rsidRPr="00DA7D32" w:rsidRDefault="00DA7D32" w:rsidP="00DA7D32">
      <w:pPr>
        <w:jc w:val="both"/>
      </w:pPr>
      <w:r w:rsidRPr="00DA7D32">
        <w:t xml:space="preserve">The Laravel Docker template has not only provided a solid base for our development workflow but has also made it easy to manage dependencies and scale as </w:t>
      </w:r>
      <w:r w:rsidR="000B265C">
        <w:t>the team</w:t>
      </w:r>
      <w:r w:rsidRPr="00DA7D32">
        <w:t xml:space="preserve"> move forward with further back-end integrations and data-driven features. This initial prototype sets the stage for a robust Barangay Management Portal that will evolve with more advanced features in subsequent development phases.</w:t>
      </w:r>
    </w:p>
    <w:p w14:paraId="4A6EC825" w14:textId="42DD2681" w:rsidR="00AF65B5" w:rsidRPr="00AF65B5" w:rsidRDefault="008609A4" w:rsidP="003C4A67">
      <w:pPr>
        <w:jc w:val="center"/>
      </w:pPr>
      <w:r>
        <w:rPr>
          <w:noProof/>
        </w:rPr>
        <w:drawing>
          <wp:inline distT="0" distB="0" distL="0" distR="0" wp14:anchorId="63158E74" wp14:editId="628E3B7C">
            <wp:extent cx="4434840" cy="7469204"/>
            <wp:effectExtent l="0" t="0" r="3810" b="0"/>
            <wp:docPr id="1950202451"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9799" cy="7477555"/>
                    </a:xfrm>
                    <a:prstGeom prst="rect">
                      <a:avLst/>
                    </a:prstGeom>
                    <a:noFill/>
                    <a:ln>
                      <a:noFill/>
                    </a:ln>
                  </pic:spPr>
                </pic:pic>
              </a:graphicData>
            </a:graphic>
          </wp:inline>
        </w:drawing>
      </w:r>
    </w:p>
    <w:p w14:paraId="633D0FE3" w14:textId="2D103B4F" w:rsidR="003C4A67" w:rsidRPr="006400B9" w:rsidRDefault="003C4A67" w:rsidP="003C4A67">
      <w:pPr>
        <w:pStyle w:val="Caption"/>
        <w:tabs>
          <w:tab w:val="center" w:pos="4680"/>
          <w:tab w:val="left" w:pos="7771"/>
        </w:tabs>
        <w:rPr>
          <w:rFonts w:cs="Arial"/>
        </w:rPr>
      </w:pPr>
      <w:r w:rsidRPr="006400B9">
        <w:rPr>
          <w:rFonts w:cs="Arial"/>
        </w:rPr>
        <w:tab/>
        <w:t>Fig. 2</w:t>
      </w:r>
      <w:r w:rsidR="00D25E39">
        <w:rPr>
          <w:rFonts w:cs="Arial"/>
        </w:rPr>
        <w:t>5</w:t>
      </w:r>
      <w:r w:rsidRPr="006400B9">
        <w:rPr>
          <w:rFonts w:cs="Arial"/>
        </w:rPr>
        <w:t xml:space="preserve">. </w:t>
      </w:r>
      <w:r>
        <w:rPr>
          <w:rFonts w:cs="Arial"/>
        </w:rPr>
        <w:t>Home Page Prototype</w:t>
      </w:r>
    </w:p>
    <w:p w14:paraId="2BD61CA5" w14:textId="7032DC9E" w:rsidR="003C4A67" w:rsidRDefault="00D25E39" w:rsidP="003C4A67">
      <w:pPr>
        <w:jc w:val="center"/>
      </w:pPr>
      <w:r>
        <w:rPr>
          <w:noProof/>
        </w:rPr>
        <w:drawing>
          <wp:inline distT="0" distB="0" distL="0" distR="0" wp14:anchorId="72B956C8" wp14:editId="11157CAA">
            <wp:extent cx="5943600" cy="2965450"/>
            <wp:effectExtent l="0" t="0" r="0" b="6350"/>
            <wp:docPr id="583794468" name="Picture 8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58FA645A" w14:textId="742893AE" w:rsidR="00D25E39" w:rsidRDefault="00D25E39" w:rsidP="00D25E39">
      <w:pPr>
        <w:pStyle w:val="Caption"/>
        <w:tabs>
          <w:tab w:val="center" w:pos="4680"/>
          <w:tab w:val="left" w:pos="7771"/>
        </w:tabs>
        <w:rPr>
          <w:rFonts w:cs="Arial"/>
        </w:rPr>
      </w:pPr>
      <w:r w:rsidRPr="006400B9">
        <w:rPr>
          <w:rFonts w:cs="Arial"/>
        </w:rPr>
        <w:tab/>
        <w:t>Fig. 2</w:t>
      </w:r>
      <w:r>
        <w:rPr>
          <w:rFonts w:cs="Arial"/>
        </w:rPr>
        <w:t>6</w:t>
      </w:r>
      <w:r w:rsidRPr="006400B9">
        <w:rPr>
          <w:rFonts w:cs="Arial"/>
        </w:rPr>
        <w:t xml:space="preserve">. </w:t>
      </w:r>
      <w:r>
        <w:rPr>
          <w:rFonts w:cs="Arial"/>
        </w:rPr>
        <w:t xml:space="preserve">Log In </w:t>
      </w:r>
      <w:r w:rsidR="0087727B">
        <w:rPr>
          <w:rFonts w:cs="Arial"/>
        </w:rPr>
        <w:t xml:space="preserve">Page </w:t>
      </w:r>
      <w:r>
        <w:rPr>
          <w:rFonts w:cs="Arial"/>
        </w:rPr>
        <w:t>Prototype</w:t>
      </w:r>
    </w:p>
    <w:p w14:paraId="35F84901" w14:textId="0A63F5AC" w:rsidR="00D25E39" w:rsidRPr="00D25E39" w:rsidRDefault="0087727B" w:rsidP="0087727B">
      <w:pPr>
        <w:jc w:val="center"/>
      </w:pPr>
      <w:r>
        <w:rPr>
          <w:noProof/>
        </w:rPr>
        <w:drawing>
          <wp:inline distT="0" distB="0" distL="0" distR="0" wp14:anchorId="18790C66" wp14:editId="404A8CA1">
            <wp:extent cx="4417289" cy="4632960"/>
            <wp:effectExtent l="0" t="0" r="2540" b="0"/>
            <wp:docPr id="1156728483" name="Picture 8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5209" cy="4651755"/>
                    </a:xfrm>
                    <a:prstGeom prst="rect">
                      <a:avLst/>
                    </a:prstGeom>
                    <a:noFill/>
                    <a:ln>
                      <a:noFill/>
                    </a:ln>
                  </pic:spPr>
                </pic:pic>
              </a:graphicData>
            </a:graphic>
          </wp:inline>
        </w:drawing>
      </w:r>
    </w:p>
    <w:p w14:paraId="6C58A228" w14:textId="09848FEC" w:rsidR="000B265C" w:rsidRPr="00182CA5" w:rsidRDefault="0087727B" w:rsidP="00182CA5">
      <w:pPr>
        <w:pStyle w:val="Caption"/>
        <w:tabs>
          <w:tab w:val="center" w:pos="4680"/>
          <w:tab w:val="left" w:pos="7771"/>
        </w:tabs>
        <w:rPr>
          <w:rFonts w:cs="Arial"/>
        </w:rPr>
      </w:pPr>
      <w:r w:rsidRPr="006400B9">
        <w:rPr>
          <w:rFonts w:cs="Arial"/>
        </w:rPr>
        <w:tab/>
        <w:t>Fig. 2</w:t>
      </w:r>
      <w:r w:rsidR="00701597">
        <w:rPr>
          <w:rFonts w:cs="Arial"/>
        </w:rPr>
        <w:t>7</w:t>
      </w:r>
      <w:r w:rsidRPr="006400B9">
        <w:rPr>
          <w:rFonts w:cs="Arial"/>
        </w:rPr>
        <w:t xml:space="preserve">. </w:t>
      </w:r>
      <w:r>
        <w:rPr>
          <w:rFonts w:cs="Arial"/>
        </w:rPr>
        <w:t>Register Page Prototyp</w:t>
      </w:r>
      <w:r w:rsidR="00182CA5">
        <w:rPr>
          <w:rFonts w:cs="Arial"/>
        </w:rPr>
        <w:t>e</w:t>
      </w:r>
    </w:p>
    <w:p w14:paraId="20454972" w14:textId="77777777" w:rsidR="000B265C" w:rsidRPr="00AF65B5" w:rsidRDefault="000B265C" w:rsidP="00AF65B5"/>
    <w:p w14:paraId="0A38CFB6" w14:textId="0861BBF7" w:rsidR="00550E70" w:rsidRPr="00AF65B5" w:rsidRDefault="00AF65B5" w:rsidP="00AF65B5">
      <w:pPr>
        <w:pStyle w:val="Heading2"/>
        <w:ind w:firstLine="360"/>
        <w:rPr>
          <w:bCs/>
        </w:rPr>
      </w:pPr>
      <w:bookmarkStart w:id="80" w:name="_Toc181174108"/>
      <w:r w:rsidRPr="00AF65B5">
        <w:rPr>
          <w:bCs/>
        </w:rPr>
        <w:t xml:space="preserve">5.10 </w:t>
      </w:r>
      <w:r w:rsidR="00DD48A7" w:rsidRPr="00AF65B5">
        <w:rPr>
          <w:bCs/>
        </w:rPr>
        <w:t>Updates of Contents in Project GitHub Repository</w:t>
      </w:r>
      <w:bookmarkEnd w:id="80"/>
    </w:p>
    <w:p w14:paraId="1FE03370" w14:textId="77777777" w:rsidR="00AB2F79" w:rsidRDefault="00AB2F79" w:rsidP="00AB2F79"/>
    <w:p w14:paraId="457919C3" w14:textId="134C58B2" w:rsidR="005501E1" w:rsidRDefault="00AB2F79" w:rsidP="00AB2F79">
      <w:pPr>
        <w:jc w:val="both"/>
      </w:pPr>
      <w:r>
        <w:t>To ensure transparency and facilitate collaboration, regular updates are made to the project's GitHub repository. These updates include the latest code changes, documentation revisions, and other essential resources, enabling all team members and stakeholders to stay informed of the project's progress. By maintaining an organized and up-to-date repository, we support efficient version control and provide a centralized source of truth for the 802-Go project.</w:t>
      </w:r>
    </w:p>
    <w:p w14:paraId="72781AF5" w14:textId="52A45637" w:rsidR="005501E1" w:rsidRDefault="005501E1" w:rsidP="00AB2F79">
      <w:pPr>
        <w:jc w:val="both"/>
      </w:pPr>
      <w:r>
        <w:lastRenderedPageBreak/>
        <w:t xml:space="preserve">After the </w:t>
      </w:r>
      <w:r w:rsidR="00EB3982">
        <w:t xml:space="preserve">initial deployment of the Laravel Docker Template, the team configured the front-end side of the website to align the 802-Go Project. </w:t>
      </w:r>
    </w:p>
    <w:p w14:paraId="4CA181C2" w14:textId="77777777" w:rsidR="00120A76" w:rsidRDefault="00120A76" w:rsidP="00120A76"/>
    <w:p w14:paraId="569F08EE" w14:textId="4DB5DE40" w:rsidR="00120A76" w:rsidRDefault="00B43C49" w:rsidP="00B43C49">
      <w:pPr>
        <w:jc w:val="center"/>
      </w:pPr>
      <w:r>
        <w:rPr>
          <w:noProof/>
        </w:rPr>
        <w:drawing>
          <wp:inline distT="0" distB="0" distL="0" distR="0" wp14:anchorId="551C0960" wp14:editId="2613A525">
            <wp:extent cx="3535680" cy="5327567"/>
            <wp:effectExtent l="0" t="0" r="7620" b="6985"/>
            <wp:docPr id="933657442"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7442" name="Picture 95"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50380" cy="5349717"/>
                    </a:xfrm>
                    <a:prstGeom prst="rect">
                      <a:avLst/>
                    </a:prstGeom>
                  </pic:spPr>
                </pic:pic>
              </a:graphicData>
            </a:graphic>
          </wp:inline>
        </w:drawing>
      </w:r>
    </w:p>
    <w:p w14:paraId="57A6D4CA" w14:textId="5D0D9EE7" w:rsidR="00B43C49" w:rsidRPr="00AB2F79" w:rsidRDefault="00B43C49" w:rsidP="00AB2F79">
      <w:pPr>
        <w:pStyle w:val="Caption"/>
        <w:tabs>
          <w:tab w:val="center" w:pos="4680"/>
          <w:tab w:val="left" w:pos="7771"/>
        </w:tabs>
        <w:rPr>
          <w:rFonts w:cs="Arial"/>
        </w:rPr>
      </w:pPr>
      <w:r w:rsidRPr="006400B9">
        <w:rPr>
          <w:rFonts w:cs="Arial"/>
        </w:rPr>
        <w:tab/>
        <w:t>Fig. 2</w:t>
      </w:r>
      <w:r w:rsidR="008A5CBD">
        <w:rPr>
          <w:rFonts w:cs="Arial"/>
        </w:rPr>
        <w:t>8</w:t>
      </w:r>
      <w:r w:rsidRPr="006400B9">
        <w:rPr>
          <w:rFonts w:cs="Arial"/>
        </w:rPr>
        <w:t xml:space="preserve">. </w:t>
      </w:r>
      <w:r w:rsidR="006E574D">
        <w:rPr>
          <w:rFonts w:cs="Arial"/>
        </w:rPr>
        <w:t>GitHub Repository Commits</w:t>
      </w:r>
    </w:p>
    <w:p w14:paraId="473016D9" w14:textId="51415D57" w:rsidR="00EB4370" w:rsidRPr="006400B9" w:rsidRDefault="00DD48A7" w:rsidP="00DD48A7">
      <w:pPr>
        <w:pStyle w:val="Heading2"/>
        <w:ind w:firstLine="360"/>
        <w:rPr>
          <w:rFonts w:cs="Arial"/>
        </w:rPr>
      </w:pPr>
      <w:bookmarkStart w:id="81" w:name="_Toc181174109"/>
      <w:r>
        <w:rPr>
          <w:rFonts w:cs="Arial"/>
        </w:rPr>
        <w:lastRenderedPageBreak/>
        <w:t xml:space="preserve">5.11 </w:t>
      </w:r>
      <w:r w:rsidR="007834E3" w:rsidRPr="006400B9">
        <w:rPr>
          <w:rFonts w:cs="Arial"/>
        </w:rPr>
        <w:t>Prototype</w:t>
      </w:r>
      <w:bookmarkStart w:id="82" w:name="_Toc164676175"/>
      <w:bookmarkEnd w:id="81"/>
    </w:p>
    <w:p w14:paraId="4872F9B2" w14:textId="77777777" w:rsidR="00AF65B5" w:rsidRDefault="00AF65B5" w:rsidP="00AF65B5">
      <w:pPr>
        <w:jc w:val="both"/>
        <w:rPr>
          <w:rFonts w:cs="Arial"/>
          <w:b/>
          <w:bCs/>
        </w:rPr>
      </w:pPr>
    </w:p>
    <w:p w14:paraId="3827C9A4" w14:textId="3A00B6D6" w:rsidR="00F33B26" w:rsidRPr="00AF65B5" w:rsidRDefault="00F33B26" w:rsidP="00AF65B5">
      <w:pPr>
        <w:jc w:val="both"/>
        <w:rPr>
          <w:rFonts w:cs="Arial"/>
          <w:b/>
          <w:bCs/>
        </w:rPr>
      </w:pPr>
      <w:r w:rsidRPr="00AF65B5">
        <w:rPr>
          <w:rFonts w:cs="Arial"/>
          <w:b/>
          <w:bCs/>
        </w:rPr>
        <w:t>Technolo</w:t>
      </w:r>
      <w:r w:rsidR="00791F10" w:rsidRPr="00AF65B5">
        <w:rPr>
          <w:rFonts w:cs="Arial"/>
          <w:b/>
          <w:bCs/>
        </w:rPr>
        <w:t>gy Stack</w:t>
      </w:r>
    </w:p>
    <w:p w14:paraId="20C4AE52" w14:textId="77777777" w:rsidR="00AF65B5" w:rsidRPr="00AF65B5" w:rsidRDefault="00AF65B5" w:rsidP="003E6527">
      <w:pPr>
        <w:jc w:val="both"/>
        <w:rPr>
          <w:rFonts w:cs="Arial"/>
        </w:rPr>
      </w:pPr>
      <w:r w:rsidRPr="00AF65B5">
        <w:rPr>
          <w:rFonts w:cs="Arial"/>
        </w:rPr>
        <w:t>The 802-Go project leverages a range of modern tools and technologies to develop, host, and maintain a robust community engagement platform. Below is an overview of the primary components of our technology stack:</w:t>
      </w:r>
    </w:p>
    <w:p w14:paraId="26B0F397" w14:textId="6AD7AB1E" w:rsidR="00AF65B5" w:rsidRDefault="00AF65B5" w:rsidP="00AF65B5">
      <w:pPr>
        <w:pStyle w:val="ListParagraph"/>
        <w:jc w:val="both"/>
        <w:rPr>
          <w:rFonts w:cs="Arial"/>
          <w:b/>
          <w:bCs/>
        </w:rPr>
      </w:pPr>
      <w:r w:rsidRPr="00AF65B5">
        <w:rPr>
          <w:rFonts w:cs="Arial"/>
          <w:b/>
          <w:bCs/>
        </w:rPr>
        <w:t>Version Control and Collaboration:</w:t>
      </w:r>
    </w:p>
    <w:p w14:paraId="698A4A26" w14:textId="43D55EAF" w:rsidR="00AF65B5" w:rsidRPr="00AF65B5" w:rsidRDefault="00AF65B5" w:rsidP="006707B4">
      <w:pPr>
        <w:pStyle w:val="ListParagraph"/>
        <w:numPr>
          <w:ilvl w:val="1"/>
          <w:numId w:val="63"/>
        </w:numPr>
        <w:jc w:val="both"/>
        <w:rPr>
          <w:rFonts w:cs="Arial"/>
          <w:b/>
          <w:bCs/>
        </w:rPr>
      </w:pPr>
      <w:r w:rsidRPr="00AF65B5">
        <w:rPr>
          <w:rFonts w:cs="Arial"/>
          <w:b/>
          <w:bCs/>
        </w:rPr>
        <w:t>GitHub Repository:</w:t>
      </w:r>
      <w:r w:rsidRPr="00AF65B5">
        <w:rPr>
          <w:rFonts w:cs="Arial"/>
        </w:rPr>
        <w:t xml:space="preserve"> The project codebase is hosted on GitHub, allowing for streamlined version control, collaborative development, and easy access to the latest updates. GitHub's pull request and issue tracking features enable efficient project management and team communication.</w:t>
      </w:r>
    </w:p>
    <w:p w14:paraId="794B85EB" w14:textId="77777777" w:rsidR="00AF65B5" w:rsidRDefault="00AF65B5" w:rsidP="006707B4">
      <w:pPr>
        <w:pStyle w:val="ListParagraph"/>
        <w:numPr>
          <w:ilvl w:val="1"/>
          <w:numId w:val="74"/>
        </w:numPr>
        <w:jc w:val="both"/>
        <w:rPr>
          <w:rFonts w:cs="Arial"/>
        </w:rPr>
      </w:pPr>
      <w:r w:rsidRPr="00AF65B5">
        <w:rPr>
          <w:rFonts w:cs="Arial"/>
          <w:b/>
          <w:bCs/>
        </w:rPr>
        <w:t>GitHub Codespaces:</w:t>
      </w:r>
      <w:r w:rsidRPr="00AF65B5">
        <w:rPr>
          <w:rFonts w:cs="Arial"/>
        </w:rPr>
        <w:t xml:space="preserve"> Codespaces provides an integrated development environment (IDE) in the cloud, allowing developers to work on the project from any location without needing to configure a local development setup. This environment supports our Laravel and Docker configurations, making development consistent and scalable.</w:t>
      </w:r>
    </w:p>
    <w:p w14:paraId="0E07DA3C" w14:textId="77777777" w:rsidR="00AF65B5" w:rsidRPr="00AF65B5" w:rsidRDefault="00AF65B5" w:rsidP="00AF65B5">
      <w:pPr>
        <w:pStyle w:val="ListParagraph"/>
        <w:ind w:left="1440"/>
        <w:jc w:val="both"/>
        <w:rPr>
          <w:rFonts w:cs="Arial"/>
        </w:rPr>
      </w:pPr>
    </w:p>
    <w:p w14:paraId="615D7AB6" w14:textId="77777777" w:rsidR="00AF65B5" w:rsidRPr="00AF65B5" w:rsidRDefault="00AF65B5" w:rsidP="00AF65B5">
      <w:pPr>
        <w:pStyle w:val="ListParagraph"/>
        <w:jc w:val="both"/>
        <w:rPr>
          <w:rFonts w:cs="Arial"/>
          <w:b/>
          <w:bCs/>
        </w:rPr>
      </w:pPr>
      <w:r w:rsidRPr="00AF65B5">
        <w:rPr>
          <w:rFonts w:cs="Arial"/>
          <w:b/>
          <w:bCs/>
        </w:rPr>
        <w:t>Development Frameworks and Tools:</w:t>
      </w:r>
    </w:p>
    <w:p w14:paraId="5A397926" w14:textId="77777777" w:rsidR="00AF65B5" w:rsidRDefault="00AF65B5" w:rsidP="006707B4">
      <w:pPr>
        <w:pStyle w:val="ListParagraph"/>
        <w:numPr>
          <w:ilvl w:val="1"/>
          <w:numId w:val="74"/>
        </w:numPr>
        <w:jc w:val="both"/>
        <w:rPr>
          <w:rFonts w:cs="Arial"/>
        </w:rPr>
      </w:pPr>
      <w:r w:rsidRPr="00AF65B5">
        <w:rPr>
          <w:rFonts w:cs="Arial"/>
          <w:b/>
          <w:bCs/>
        </w:rPr>
        <w:t>Laravel Docker Template:</w:t>
      </w:r>
      <w:r w:rsidRPr="00AF65B5">
        <w:rPr>
          <w:rFonts w:cs="Arial"/>
        </w:rPr>
        <w:t xml:space="preserve"> Laravel, a popular PHP framework, is containerized using Docker, allowing for consistent, isolated environments that ensure the application behaves the same across all development and production setups. The Dockerized setup streamlines dependency management and simplifies deployment.</w:t>
      </w:r>
    </w:p>
    <w:p w14:paraId="232965C6" w14:textId="77777777" w:rsidR="00AF65B5" w:rsidRPr="00AF65B5" w:rsidRDefault="00AF65B5" w:rsidP="00AF65B5">
      <w:pPr>
        <w:pStyle w:val="ListParagraph"/>
        <w:ind w:left="1440"/>
        <w:jc w:val="both"/>
        <w:rPr>
          <w:rFonts w:cs="Arial"/>
        </w:rPr>
      </w:pPr>
    </w:p>
    <w:p w14:paraId="69E98942" w14:textId="77777777" w:rsidR="00AF65B5" w:rsidRPr="00AF65B5" w:rsidRDefault="00AF65B5" w:rsidP="00AF65B5">
      <w:pPr>
        <w:pStyle w:val="ListParagraph"/>
        <w:jc w:val="both"/>
        <w:rPr>
          <w:rFonts w:cs="Arial"/>
          <w:b/>
          <w:bCs/>
        </w:rPr>
      </w:pPr>
      <w:r w:rsidRPr="00AF65B5">
        <w:rPr>
          <w:rFonts w:cs="Arial"/>
          <w:b/>
          <w:bCs/>
        </w:rPr>
        <w:t>Languages and Front-End Technologies:</w:t>
      </w:r>
    </w:p>
    <w:p w14:paraId="3F439CBE" w14:textId="77777777" w:rsidR="00AF65B5" w:rsidRPr="00AF65B5" w:rsidRDefault="00AF65B5" w:rsidP="006707B4">
      <w:pPr>
        <w:pStyle w:val="ListParagraph"/>
        <w:numPr>
          <w:ilvl w:val="1"/>
          <w:numId w:val="74"/>
        </w:numPr>
        <w:jc w:val="both"/>
        <w:rPr>
          <w:rFonts w:cs="Arial"/>
        </w:rPr>
      </w:pPr>
      <w:r w:rsidRPr="00AF65B5">
        <w:rPr>
          <w:rFonts w:cs="Arial"/>
          <w:b/>
          <w:bCs/>
        </w:rPr>
        <w:t xml:space="preserve">PHP: </w:t>
      </w:r>
      <w:r w:rsidRPr="00AF65B5">
        <w:rPr>
          <w:rFonts w:cs="Arial"/>
        </w:rPr>
        <w:t>The back-end of the 802-Go platform is developed in PHP, leveraging Laravel’s features for a clean, efficient, and secure back-end architecture.</w:t>
      </w:r>
    </w:p>
    <w:p w14:paraId="1FE0F0DA" w14:textId="77777777" w:rsidR="00AF65B5" w:rsidRPr="00AF65B5" w:rsidRDefault="00AF65B5" w:rsidP="006707B4">
      <w:pPr>
        <w:pStyle w:val="ListParagraph"/>
        <w:numPr>
          <w:ilvl w:val="1"/>
          <w:numId w:val="74"/>
        </w:numPr>
        <w:jc w:val="both"/>
        <w:rPr>
          <w:rFonts w:cs="Arial"/>
        </w:rPr>
      </w:pPr>
      <w:r w:rsidRPr="00AF65B5">
        <w:rPr>
          <w:rFonts w:cs="Arial"/>
          <w:b/>
          <w:bCs/>
        </w:rPr>
        <w:t>HTML &amp; CSS:</w:t>
      </w:r>
      <w:r w:rsidRPr="00AF65B5">
        <w:rPr>
          <w:rFonts w:cs="Arial"/>
        </w:rPr>
        <w:t xml:space="preserve"> HTML provides the structure of the portal’s front-end, while CSS is used to style the interface, creating a visually appealing and user-friendly design.</w:t>
      </w:r>
    </w:p>
    <w:p w14:paraId="1384AE25" w14:textId="77777777" w:rsidR="00AF65B5" w:rsidRDefault="00AF65B5" w:rsidP="006707B4">
      <w:pPr>
        <w:pStyle w:val="ListParagraph"/>
        <w:numPr>
          <w:ilvl w:val="1"/>
          <w:numId w:val="74"/>
        </w:numPr>
        <w:jc w:val="both"/>
        <w:rPr>
          <w:rFonts w:cs="Arial"/>
        </w:rPr>
      </w:pPr>
      <w:r w:rsidRPr="00AF65B5">
        <w:rPr>
          <w:rFonts w:cs="Arial"/>
          <w:b/>
          <w:bCs/>
        </w:rPr>
        <w:t>JavaScript:</w:t>
      </w:r>
      <w:r w:rsidRPr="00AF65B5">
        <w:rPr>
          <w:rFonts w:cs="Arial"/>
        </w:rPr>
        <w:t xml:space="preserve"> JavaScript enhances interactivity on the platform, enabling dynamic content updates and improving the user experience.</w:t>
      </w:r>
    </w:p>
    <w:p w14:paraId="7B6DE4CE" w14:textId="1AB3101C" w:rsidR="003E6527" w:rsidRDefault="00AF65B5" w:rsidP="003E6527">
      <w:pPr>
        <w:jc w:val="both"/>
        <w:rPr>
          <w:rFonts w:cs="Arial"/>
        </w:rPr>
      </w:pPr>
      <w:r w:rsidRPr="003E6527">
        <w:rPr>
          <w:rFonts w:cs="Arial"/>
        </w:rPr>
        <w:t>This technology stack provides a flexible, scalable foundation for developing and deploying the 802-Go platform, facilitating a seamless development workflow and ensuring a smooth transition to production. Each component plays a crucial role in delivering a reliable, interactive experience for the community</w:t>
      </w:r>
      <w:r w:rsidR="003E6527">
        <w:rPr>
          <w:rFonts w:cs="Arial"/>
        </w:rPr>
        <w:t>.</w:t>
      </w:r>
    </w:p>
    <w:p w14:paraId="105D1D0D" w14:textId="77777777" w:rsidR="003E6527" w:rsidRPr="003E6527" w:rsidRDefault="003E6527" w:rsidP="003E6527">
      <w:pPr>
        <w:jc w:val="both"/>
        <w:rPr>
          <w:rFonts w:cs="Arial"/>
        </w:rPr>
      </w:pPr>
    </w:p>
    <w:p w14:paraId="13FFAB3B" w14:textId="1C17D2F9" w:rsidR="00791F10" w:rsidRDefault="00791F10" w:rsidP="003E6527">
      <w:pPr>
        <w:rPr>
          <w:rFonts w:cs="Arial"/>
          <w:b/>
          <w:bCs/>
        </w:rPr>
      </w:pPr>
      <w:r w:rsidRPr="003E6527">
        <w:rPr>
          <w:rFonts w:cs="Arial"/>
          <w:b/>
          <w:bCs/>
        </w:rPr>
        <w:t>GitHub Project Repository</w:t>
      </w:r>
    </w:p>
    <w:p w14:paraId="3E011974" w14:textId="77777777" w:rsidR="006C202F" w:rsidRDefault="006C202F" w:rsidP="006C202F">
      <w:pPr>
        <w:jc w:val="both"/>
        <w:rPr>
          <w:rFonts w:cs="Arial"/>
        </w:rPr>
      </w:pPr>
      <w:r w:rsidRPr="006C202F">
        <w:rPr>
          <w:rFonts w:cs="Arial"/>
        </w:rPr>
        <w:t>Linked below is the GitHub project repository used by the team, which contains the source code, documentation, and version history for the 802-Go project. This repository is continuously updated to reflect the latest developments and enhancements, providing a collaborative platform for the team and ensuring transparency for stakeholders.</w:t>
      </w:r>
    </w:p>
    <w:p w14:paraId="5A954DE8" w14:textId="61C87E01" w:rsidR="003E6527" w:rsidRPr="00886D1C" w:rsidRDefault="0086041C" w:rsidP="00886D1C">
      <w:pPr>
        <w:jc w:val="both"/>
        <w:rPr>
          <w:rFonts w:cs="Arial"/>
          <w:b/>
        </w:rPr>
      </w:pPr>
      <w:hyperlink r:id="rId39" w:history="1">
        <w:r>
          <w:rPr>
            <w:rStyle w:val="Hyperlink"/>
            <w:rFonts w:cs="Arial"/>
            <w:b/>
            <w:bCs/>
          </w:rPr>
          <w:t>APC-SoCIT/APC-2024-2025-T1-07-802-GO-Barangay-Management-System</w:t>
        </w:r>
      </w:hyperlink>
    </w:p>
    <w:p w14:paraId="0ED45137" w14:textId="425BE2BD" w:rsidR="1600A8EB" w:rsidRPr="006400B9" w:rsidRDefault="00EC28E3" w:rsidP="00EC28E3">
      <w:pPr>
        <w:pStyle w:val="Heading1"/>
        <w:rPr>
          <w:rFonts w:cs="Arial"/>
        </w:rPr>
      </w:pPr>
      <w:bookmarkStart w:id="83" w:name="_Toc181174110"/>
      <w:r w:rsidRPr="006400B9">
        <w:rPr>
          <w:rFonts w:cs="Arial"/>
          <w:sz w:val="24"/>
          <w:szCs w:val="26"/>
        </w:rPr>
        <w:t>VI.</w:t>
      </w:r>
      <w:r w:rsidRPr="006400B9">
        <w:rPr>
          <w:rFonts w:cs="Arial"/>
        </w:rPr>
        <w:t xml:space="preserve"> Conclusion</w:t>
      </w:r>
      <w:bookmarkEnd w:id="82"/>
      <w:bookmarkEnd w:id="83"/>
    </w:p>
    <w:p w14:paraId="556C99FA" w14:textId="77777777" w:rsidR="00886D1C" w:rsidRDefault="00886D1C" w:rsidP="00886D1C"/>
    <w:p w14:paraId="3756B41F" w14:textId="77777777" w:rsidR="00886D1C" w:rsidRPr="00886D1C" w:rsidRDefault="00886D1C" w:rsidP="00886D1C">
      <w:pPr>
        <w:jc w:val="both"/>
      </w:pPr>
      <w:r w:rsidRPr="00886D1C">
        <w:t>In conclusion, the 802-Go project represents a critical step toward modernizing the communication and service delivery systems in Barangay 802, Santa Ana, Manila. By establishing a centralized digital platform, we aim to enhance community engagement, streamline the application process for permits and licenses, and encourage greater resident involvement through accessible, interactive tools. Supported by the Barangay Council and Sangguniang Kabataan (SK), 802-Go is designed to benefit residents, local businesses, community organizations, and barangay officials alike, offering features such as online applications and an integrated information system.</w:t>
      </w:r>
    </w:p>
    <w:p w14:paraId="1448D731" w14:textId="77777777" w:rsidR="00886D1C" w:rsidRPr="00886D1C" w:rsidRDefault="00886D1C" w:rsidP="00886D1C">
      <w:pPr>
        <w:jc w:val="both"/>
      </w:pPr>
      <w:r w:rsidRPr="00886D1C">
        <w:t>Transitioning to digital records and a user-friendly portal, along with providing essential technology training, underscores the project’s commitment to creating a more efficient, transparent, and inclusive community experience. Expected outcomes include more accurate record-keeping, modernized communication methods, simplified access to services, better resource management, and overall increased satisfaction among residents. The 802-Go initiative will serve as a model for building a well-informed, digitally-engaged community and offers valuable learning opportunities in digital transformation and community engagement.</w:t>
      </w:r>
    </w:p>
    <w:p w14:paraId="497422AE" w14:textId="5E91562C" w:rsidR="00886D1C" w:rsidRPr="00886D1C" w:rsidRDefault="00886D1C" w:rsidP="00886D1C">
      <w:pPr>
        <w:jc w:val="both"/>
      </w:pPr>
      <w:r w:rsidRPr="00886D1C">
        <w:t>As we move forward, finalizing project plans, and initiating the next phases of development are immediate priorities. Ongoing support from key stakeholders—including the Barangay Council, SK, local businesses, community organizations, and residents—will be crucial for the platform’s long-term success. Regular updates and open feedback channels will ensure the platform evolves to effectively meet the community’s needs, delivering on its mission to transform Barangay 802 into a modern, connected, and engaged community.</w:t>
      </w:r>
    </w:p>
    <w:p w14:paraId="5E0466D2" w14:textId="77777777" w:rsidR="00886D1C" w:rsidRPr="00886D1C" w:rsidRDefault="00886D1C" w:rsidP="00886D1C"/>
    <w:p w14:paraId="2E2972A7" w14:textId="77777777" w:rsidR="00885953" w:rsidRDefault="00885953" w:rsidP="52E40746">
      <w:pPr>
        <w:spacing w:before="240" w:after="240"/>
        <w:rPr>
          <w:rFonts w:eastAsia="Arial" w:cs="Arial"/>
        </w:rPr>
      </w:pPr>
    </w:p>
    <w:p w14:paraId="7C97F1BD" w14:textId="767A628F" w:rsidR="00885953" w:rsidRDefault="00885953" w:rsidP="52E40746">
      <w:pPr>
        <w:spacing w:before="240" w:after="240"/>
        <w:rPr>
          <w:rFonts w:eastAsia="Arial" w:cs="Arial"/>
        </w:rPr>
      </w:pPr>
    </w:p>
    <w:p w14:paraId="45DB0582" w14:textId="77777777" w:rsidR="00885953" w:rsidRDefault="00885953" w:rsidP="52E40746">
      <w:pPr>
        <w:spacing w:before="240" w:after="240"/>
        <w:rPr>
          <w:rFonts w:eastAsia="Arial" w:cs="Arial"/>
        </w:rPr>
      </w:pPr>
    </w:p>
    <w:p w14:paraId="65DFF409" w14:textId="77777777" w:rsidR="00885953" w:rsidRDefault="00885953" w:rsidP="52E40746">
      <w:pPr>
        <w:spacing w:before="240" w:after="240"/>
        <w:rPr>
          <w:rFonts w:eastAsia="Arial" w:cs="Arial"/>
        </w:rPr>
      </w:pPr>
    </w:p>
    <w:p w14:paraId="5A2E829E" w14:textId="77777777" w:rsidR="00885953" w:rsidRDefault="00885953" w:rsidP="52E40746">
      <w:pPr>
        <w:spacing w:before="240" w:after="240"/>
        <w:rPr>
          <w:rFonts w:eastAsia="Arial" w:cs="Arial"/>
        </w:rPr>
      </w:pPr>
    </w:p>
    <w:p w14:paraId="0BF4ADF0" w14:textId="77777777" w:rsidR="00885953" w:rsidRDefault="00885953" w:rsidP="52E40746">
      <w:pPr>
        <w:spacing w:before="240" w:after="240"/>
        <w:rPr>
          <w:rFonts w:eastAsia="Arial" w:cs="Arial"/>
        </w:rPr>
      </w:pPr>
    </w:p>
    <w:p w14:paraId="296C3B9E" w14:textId="77777777" w:rsidR="002A1548" w:rsidRDefault="002A1548" w:rsidP="52E40746">
      <w:pPr>
        <w:spacing w:before="240" w:after="240"/>
        <w:rPr>
          <w:rFonts w:eastAsia="Arial" w:cs="Arial"/>
        </w:rPr>
      </w:pPr>
    </w:p>
    <w:p w14:paraId="11641F1D" w14:textId="77777777" w:rsidR="00885953" w:rsidRDefault="00885953" w:rsidP="52E40746">
      <w:pPr>
        <w:spacing w:before="240" w:after="240"/>
        <w:rPr>
          <w:rFonts w:eastAsia="Arial" w:cs="Arial"/>
        </w:rPr>
      </w:pPr>
    </w:p>
    <w:p w14:paraId="4D0518DF" w14:textId="77777777" w:rsidR="00EC28E3" w:rsidRPr="006400B9" w:rsidRDefault="00EC28E3" w:rsidP="52E40746">
      <w:pPr>
        <w:spacing w:before="240" w:after="240"/>
        <w:rPr>
          <w:rFonts w:eastAsia="Arial" w:cs="Arial"/>
        </w:rPr>
      </w:pPr>
    </w:p>
    <w:p w14:paraId="7FAEC7A0" w14:textId="77777777" w:rsidR="00EC28E3" w:rsidRPr="006400B9" w:rsidRDefault="00EC28E3" w:rsidP="52E40746">
      <w:pPr>
        <w:spacing w:before="240" w:after="240"/>
        <w:rPr>
          <w:rFonts w:eastAsia="Arial" w:cs="Arial"/>
        </w:rPr>
      </w:pPr>
    </w:p>
    <w:p w14:paraId="38FA001F" w14:textId="77777777" w:rsidR="00EC28E3" w:rsidRPr="006400B9" w:rsidRDefault="00EC28E3" w:rsidP="52E40746">
      <w:pPr>
        <w:spacing w:before="240" w:after="240"/>
        <w:rPr>
          <w:rFonts w:eastAsia="Arial" w:cs="Arial"/>
        </w:rPr>
      </w:pPr>
    </w:p>
    <w:p w14:paraId="5426016E" w14:textId="77777777" w:rsidR="00EC28E3" w:rsidRPr="006400B9" w:rsidRDefault="00EC28E3" w:rsidP="52E40746">
      <w:pPr>
        <w:spacing w:before="240" w:after="240"/>
        <w:rPr>
          <w:rFonts w:eastAsia="Arial" w:cs="Arial"/>
        </w:rPr>
      </w:pPr>
    </w:p>
    <w:p w14:paraId="32B9C978" w14:textId="77777777" w:rsidR="00EC28E3" w:rsidRPr="006400B9" w:rsidRDefault="00EC28E3" w:rsidP="52E40746">
      <w:pPr>
        <w:spacing w:before="240" w:after="240"/>
        <w:rPr>
          <w:rFonts w:eastAsia="Arial" w:cs="Arial"/>
        </w:rPr>
      </w:pPr>
    </w:p>
    <w:p w14:paraId="7A8C4484" w14:textId="77777777" w:rsidR="00EC28E3" w:rsidRPr="006400B9" w:rsidRDefault="00EC28E3" w:rsidP="52E40746">
      <w:pPr>
        <w:spacing w:before="240" w:after="240"/>
        <w:rPr>
          <w:rFonts w:eastAsia="Arial" w:cs="Arial"/>
        </w:rPr>
      </w:pPr>
    </w:p>
    <w:p w14:paraId="523547FD" w14:textId="77777777" w:rsidR="00EC28E3" w:rsidRPr="006400B9" w:rsidRDefault="00EC28E3" w:rsidP="52E40746">
      <w:pPr>
        <w:spacing w:before="240" w:after="240"/>
        <w:rPr>
          <w:rFonts w:eastAsia="Arial" w:cs="Arial"/>
        </w:rPr>
      </w:pPr>
    </w:p>
    <w:p w14:paraId="628F4D9B" w14:textId="77777777" w:rsidR="00EC28E3" w:rsidRPr="006400B9" w:rsidRDefault="00EC28E3" w:rsidP="52E40746">
      <w:pPr>
        <w:spacing w:before="240" w:after="240"/>
        <w:rPr>
          <w:rFonts w:eastAsia="Arial" w:cs="Arial"/>
        </w:rPr>
      </w:pPr>
    </w:p>
    <w:p w14:paraId="76BE173A" w14:textId="77777777" w:rsidR="00EC28E3" w:rsidRPr="006400B9" w:rsidRDefault="00EC28E3" w:rsidP="52E40746">
      <w:pPr>
        <w:spacing w:before="240" w:after="240"/>
        <w:rPr>
          <w:rFonts w:eastAsia="Arial" w:cs="Arial"/>
        </w:rPr>
      </w:pPr>
    </w:p>
    <w:p w14:paraId="65C467D0" w14:textId="77777777" w:rsidR="00EC28E3" w:rsidRPr="006400B9" w:rsidRDefault="00EC28E3" w:rsidP="52E40746">
      <w:pPr>
        <w:spacing w:before="240" w:after="240"/>
        <w:rPr>
          <w:rFonts w:eastAsia="Arial" w:cs="Arial"/>
        </w:rPr>
      </w:pPr>
    </w:p>
    <w:p w14:paraId="45459800" w14:textId="77777777" w:rsidR="00EC28E3" w:rsidRPr="006400B9" w:rsidRDefault="00EC28E3" w:rsidP="52E40746">
      <w:pPr>
        <w:spacing w:before="240" w:after="240"/>
        <w:rPr>
          <w:rFonts w:eastAsia="Arial" w:cs="Arial"/>
        </w:rPr>
      </w:pPr>
    </w:p>
    <w:p w14:paraId="04C4ACF4" w14:textId="77777777" w:rsidR="00EC28E3" w:rsidRPr="006400B9" w:rsidRDefault="00EC28E3" w:rsidP="52E40746">
      <w:pPr>
        <w:spacing w:before="240" w:after="240"/>
        <w:rPr>
          <w:rFonts w:eastAsia="Arial" w:cs="Arial"/>
        </w:rPr>
      </w:pPr>
    </w:p>
    <w:p w14:paraId="093A9BDA" w14:textId="77777777" w:rsidR="006B5CC8" w:rsidRDefault="006B5CC8" w:rsidP="52E40746">
      <w:pPr>
        <w:spacing w:before="240" w:after="240"/>
        <w:rPr>
          <w:rFonts w:eastAsia="Arial" w:cs="Arial"/>
        </w:rPr>
      </w:pPr>
    </w:p>
    <w:p w14:paraId="4A8E63B4" w14:textId="41CA9145" w:rsidR="00985671" w:rsidRPr="006400B9" w:rsidRDefault="00985671" w:rsidP="641EB591">
      <w:pPr>
        <w:pStyle w:val="Heading1"/>
        <w:jc w:val="center"/>
        <w:rPr>
          <w:rFonts w:cs="Arial"/>
        </w:rPr>
      </w:pPr>
      <w:bookmarkStart w:id="84" w:name="_Toc181174111"/>
      <w:r w:rsidRPr="006400B9">
        <w:rPr>
          <w:rFonts w:cs="Arial"/>
        </w:rPr>
        <w:t>References</w:t>
      </w:r>
      <w:bookmarkEnd w:id="84"/>
    </w:p>
    <w:p w14:paraId="70E801B9" w14:textId="2760CA3A" w:rsidR="00D35B1F" w:rsidRPr="006400B9" w:rsidRDefault="00D35B1F" w:rsidP="00D35B1F">
      <w:pPr>
        <w:rPr>
          <w:rFonts w:cs="Arial"/>
        </w:rPr>
      </w:pPr>
    </w:p>
    <w:p w14:paraId="7501D695" w14:textId="2B033E66" w:rsidR="6688C539" w:rsidRPr="006400B9" w:rsidRDefault="6688C539" w:rsidP="17507BED">
      <w:pPr>
        <w:ind w:left="540" w:hanging="540"/>
        <w:rPr>
          <w:rFonts w:cs="Arial"/>
        </w:rPr>
      </w:pPr>
      <w:r w:rsidRPr="006400B9">
        <w:rPr>
          <w:rFonts w:cs="Arial"/>
        </w:rPr>
        <w:lastRenderedPageBreak/>
        <w:t xml:space="preserve">[1] </w:t>
      </w:r>
      <w:r w:rsidRPr="006400B9">
        <w:rPr>
          <w:rFonts w:cs="Arial"/>
        </w:rPr>
        <w:tab/>
      </w:r>
      <w:r w:rsidR="626F66A2" w:rsidRPr="006400B9">
        <w:rPr>
          <w:rFonts w:cs="Arial"/>
        </w:rPr>
        <w:t xml:space="preserve">Gallera, J., Salvador, A. (2023). Assessment of Digital Information Systems for Local Barangays. International Journal of Advanced Engineering and Science, Volume 8, Issue 2, pp. 112-115, 2023. </w:t>
      </w:r>
      <w:hyperlink r:id="rId40">
        <w:r w:rsidR="626F66A2" w:rsidRPr="006400B9">
          <w:rPr>
            <w:rStyle w:val="Hyperlink"/>
            <w:rFonts w:cs="Arial"/>
          </w:rPr>
          <w:t>https://irjaes.com/wp-content/uploads/2023/04/IRJAES-V8N2P171Y23.pdf</w:t>
        </w:r>
      </w:hyperlink>
    </w:p>
    <w:p w14:paraId="6E1E2C1F" w14:textId="7D090F47" w:rsidR="626F66A2" w:rsidRPr="006400B9" w:rsidRDefault="626F66A2" w:rsidP="17507BED">
      <w:pPr>
        <w:ind w:left="540" w:hanging="540"/>
        <w:rPr>
          <w:rFonts w:cs="Arial"/>
        </w:rPr>
      </w:pPr>
      <w:r w:rsidRPr="006400B9">
        <w:rPr>
          <w:rFonts w:cs="Arial"/>
        </w:rPr>
        <w:t>[2]</w:t>
      </w:r>
      <w:r w:rsidRPr="006400B9">
        <w:rPr>
          <w:rFonts w:cs="Arial"/>
        </w:rPr>
        <w:tab/>
        <w:t xml:space="preserve">Barangay Management Information System (BAMIS). </w:t>
      </w:r>
      <w:hyperlink r:id="rId41">
        <w:r w:rsidRPr="006400B9">
          <w:rPr>
            <w:rStyle w:val="Hyperlink"/>
            <w:rFonts w:cs="Arial"/>
          </w:rPr>
          <w:t>https://www.barangayinfosys.com</w:t>
        </w:r>
      </w:hyperlink>
    </w:p>
    <w:p w14:paraId="5DC181A2" w14:textId="37D095C7" w:rsidR="626F66A2" w:rsidRPr="006400B9" w:rsidRDefault="626F66A2" w:rsidP="17507BED">
      <w:pPr>
        <w:ind w:left="540" w:hanging="540"/>
        <w:rPr>
          <w:rFonts w:cs="Arial"/>
        </w:rPr>
      </w:pPr>
      <w:r w:rsidRPr="006400B9">
        <w:rPr>
          <w:rFonts w:cs="Arial"/>
        </w:rPr>
        <w:t>[3]</w:t>
      </w:r>
      <w:r w:rsidRPr="006400B9">
        <w:rPr>
          <w:rFonts w:cs="Arial"/>
        </w:rPr>
        <w:tab/>
        <w:t xml:space="preserve">Labanan, R., Lacasandile, A. (2020). Development of an Information-Based Dashboard: Barangay Resident Information System and Services (BRISS) for Decision Support towards e-Governance. </w:t>
      </w:r>
      <w:hyperlink r:id="rId42">
        <w:r w:rsidRPr="006400B9">
          <w:rPr>
            <w:rStyle w:val="Hyperlink"/>
            <w:rFonts w:cs="Arial"/>
          </w:rPr>
          <w:t>https://www.scribd.com/document/541236542/ICSET-2020-BIPS</w:t>
        </w:r>
      </w:hyperlink>
    </w:p>
    <w:p w14:paraId="4F4C0FFA" w14:textId="711204E9" w:rsidR="626F66A2" w:rsidRPr="006400B9" w:rsidRDefault="626F66A2" w:rsidP="17507BED">
      <w:pPr>
        <w:ind w:left="540" w:hanging="540"/>
        <w:rPr>
          <w:rFonts w:cs="Arial"/>
        </w:rPr>
      </w:pPr>
      <w:r w:rsidRPr="006400B9">
        <w:rPr>
          <w:rFonts w:cs="Arial"/>
        </w:rPr>
        <w:t>[4]</w:t>
      </w:r>
      <w:r w:rsidRPr="006400B9">
        <w:rPr>
          <w:rFonts w:cs="Arial"/>
        </w:rPr>
        <w:tab/>
        <w:t xml:space="preserve">Bringula, R., De La Serna, D.J., Napolis, J., Olivia, F., Vale, M.A. (2022). E-Barangay: A Framework for a Web-Based System for Local Communities and Its Usability. International Journal of Electronic Government Research, Volume 18, Issue 1. </w:t>
      </w:r>
      <w:hyperlink r:id="rId43">
        <w:r w:rsidRPr="006400B9">
          <w:rPr>
            <w:rStyle w:val="Hyperlink"/>
            <w:rFonts w:cs="Arial"/>
          </w:rPr>
          <w:t>https://doi.org/10.4018/IJEGR.288071</w:t>
        </w:r>
      </w:hyperlink>
    </w:p>
    <w:p w14:paraId="094E06C4" w14:textId="05DA49F7" w:rsidR="626F66A2" w:rsidRPr="006400B9" w:rsidRDefault="626F66A2" w:rsidP="17507BED">
      <w:pPr>
        <w:ind w:left="540" w:hanging="540"/>
        <w:rPr>
          <w:rFonts w:cs="Arial"/>
        </w:rPr>
      </w:pPr>
      <w:r w:rsidRPr="006400B9">
        <w:rPr>
          <w:rFonts w:cs="Arial"/>
        </w:rPr>
        <w:t>[5]</w:t>
      </w:r>
      <w:r w:rsidRPr="006400B9">
        <w:rPr>
          <w:rFonts w:cs="Arial"/>
        </w:rPr>
        <w:tab/>
        <w:t xml:space="preserve">Fang, Z. (2002). E-Government in Digital Era: Concept, Practice, and Development. National Institute of Development Administration (NIDA). </w:t>
      </w:r>
      <w:hyperlink r:id="rId44">
        <w:r w:rsidRPr="006400B9">
          <w:rPr>
            <w:rStyle w:val="Hyperlink"/>
            <w:rFonts w:cs="Arial"/>
          </w:rPr>
          <w:t>https://egov.ufsc.br/portal/sites/default/files/e-government_in_digital_era.pdf</w:t>
        </w:r>
      </w:hyperlink>
    </w:p>
    <w:p w14:paraId="40FA7E74" w14:textId="79BDA09E" w:rsidR="008133EE" w:rsidRPr="006400B9" w:rsidRDefault="626F66A2" w:rsidP="2BF7E994">
      <w:pPr>
        <w:ind w:left="540" w:hanging="540"/>
        <w:rPr>
          <w:rFonts w:cs="Arial"/>
        </w:rPr>
        <w:sectPr w:rsidR="008133EE" w:rsidRPr="006400B9">
          <w:pgSz w:w="12240" w:h="15840"/>
          <w:pgMar w:top="1440" w:right="1440" w:bottom="1440" w:left="1440" w:header="708" w:footer="708" w:gutter="0"/>
          <w:cols w:space="708"/>
          <w:docGrid w:linePitch="360"/>
        </w:sectPr>
      </w:pPr>
      <w:r w:rsidRPr="006400B9">
        <w:rPr>
          <w:rFonts w:cs="Arial"/>
        </w:rPr>
        <w:t>[6]</w:t>
      </w:r>
      <w:r w:rsidRPr="006400B9">
        <w:rPr>
          <w:rFonts w:cs="Arial"/>
        </w:rPr>
        <w:tab/>
        <w:t xml:space="preserve">Bringula, R., De La Serna, D.J., Napolis, J., Olivia, F., Vale, M.A. (2019). Towards the Development of E-barangay Mobile Application. Proceedings of the 10th International Conference on E-Education, E-Business, E-Management and E-Learning - IC4E ’19. </w:t>
      </w:r>
      <w:hyperlink r:id="rId45">
        <w:r w:rsidRPr="006400B9">
          <w:rPr>
            <w:rStyle w:val="Hyperlink"/>
            <w:rFonts w:cs="Arial"/>
          </w:rPr>
          <w:t>https://doi.org/10.1145/3306500.3313979</w:t>
        </w:r>
      </w:hyperlink>
    </w:p>
    <w:p w14:paraId="29748961" w14:textId="64D21097" w:rsidR="00AF5CA9" w:rsidRPr="006400B9" w:rsidRDefault="00AF5CA9" w:rsidP="00876B9D">
      <w:pPr>
        <w:pStyle w:val="Heading1"/>
        <w:rPr>
          <w:rFonts w:cs="Arial"/>
        </w:rPr>
      </w:pPr>
      <w:bookmarkStart w:id="85" w:name="_Toc181174112"/>
      <w:r w:rsidRPr="006400B9">
        <w:rPr>
          <w:rFonts w:cs="Arial"/>
        </w:rPr>
        <w:lastRenderedPageBreak/>
        <w:t>Appendices</w:t>
      </w:r>
      <w:bookmarkEnd w:id="85"/>
    </w:p>
    <w:p w14:paraId="69D352A2" w14:textId="0FBF03A9" w:rsidR="008133EE" w:rsidRPr="006400B9" w:rsidRDefault="008133EE" w:rsidP="00B34BE3">
      <w:pPr>
        <w:pStyle w:val="Heading2"/>
        <w:rPr>
          <w:rFonts w:cs="Arial"/>
        </w:rPr>
      </w:pPr>
      <w:bookmarkStart w:id="86" w:name="_Toc181174113"/>
      <w:r w:rsidRPr="006400B9">
        <w:rPr>
          <w:rFonts w:cs="Arial"/>
        </w:rPr>
        <w:t>Appendix A</w:t>
      </w:r>
      <w:r w:rsidR="00113C07" w:rsidRPr="006400B9">
        <w:rPr>
          <w:rFonts w:cs="Arial"/>
        </w:rPr>
        <w:t>: Project Vision</w:t>
      </w:r>
      <w:bookmarkEnd w:id="86"/>
    </w:p>
    <w:p w14:paraId="1A6F8B08" w14:textId="11F90640" w:rsidR="73B18F71" w:rsidRPr="006400B9" w:rsidRDefault="73B18F71">
      <w:pPr>
        <w:rPr>
          <w:rFonts w:cs="Arial"/>
        </w:rPr>
      </w:pPr>
    </w:p>
    <w:p w14:paraId="7D4DA82F" w14:textId="7972F8B3" w:rsidR="51972BC7" w:rsidRPr="006400B9" w:rsidRDefault="51972BC7" w:rsidP="73B18F71">
      <w:pPr>
        <w:jc w:val="both"/>
        <w:rPr>
          <w:rFonts w:cs="Arial"/>
        </w:rPr>
      </w:pPr>
      <w:r w:rsidRPr="006400B9">
        <w:rPr>
          <w:rFonts w:cs="Arial"/>
        </w:rPr>
        <w:t xml:space="preserve">In response to the pressing needs of residents, businesses, community organizations, and barangay officials of Barangay </w:t>
      </w:r>
      <w:r w:rsidR="00A23ED8" w:rsidRPr="006400B9">
        <w:rPr>
          <w:rFonts w:cs="Arial"/>
        </w:rPr>
        <w:t>802</w:t>
      </w:r>
      <w:r w:rsidRPr="006400B9">
        <w:rPr>
          <w:rFonts w:cs="Arial"/>
        </w:rPr>
        <w:t xml:space="preserve"> in </w:t>
      </w:r>
      <w:r w:rsidR="00A23ED8" w:rsidRPr="006400B9">
        <w:rPr>
          <w:rFonts w:cs="Arial"/>
        </w:rPr>
        <w:t>Santa Ana</w:t>
      </w:r>
      <w:r w:rsidRPr="006400B9">
        <w:rPr>
          <w:rFonts w:cs="Arial"/>
        </w:rPr>
        <w:t>, Manila City, who struggle with outdated communication methods, inefficient service access, and low community engagement, the Barangay Portal emerges as a transformative solution.</w:t>
      </w:r>
    </w:p>
    <w:p w14:paraId="70C16EC6" w14:textId="3EC54270" w:rsidR="001D63B9" w:rsidRPr="006400B9" w:rsidRDefault="001D63B9" w:rsidP="001D63B9">
      <w:pPr>
        <w:pStyle w:val="Caption"/>
        <w:keepNext/>
        <w:rPr>
          <w:rFonts w:cs="Arial"/>
          <w:sz w:val="20"/>
          <w:szCs w:val="20"/>
        </w:rPr>
      </w:pPr>
    </w:p>
    <w:p w14:paraId="10E2F7F9" w14:textId="413FA891" w:rsidR="00174848" w:rsidRPr="006400B9" w:rsidRDefault="00174848" w:rsidP="00174848">
      <w:pPr>
        <w:pStyle w:val="Caption"/>
        <w:keepNext/>
        <w:rPr>
          <w:rFonts w:cs="Arial"/>
          <w:sz w:val="20"/>
          <w:szCs w:val="20"/>
        </w:rPr>
      </w:pPr>
      <w:bookmarkStart w:id="87" w:name="_Toc169253457"/>
      <w:bookmarkStart w:id="88" w:name="_Toc170391723"/>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V</w:t>
      </w:r>
      <w:r w:rsidRPr="006400B9">
        <w:rPr>
          <w:rFonts w:cs="Arial"/>
          <w:sz w:val="20"/>
          <w:szCs w:val="20"/>
        </w:rPr>
        <w:fldChar w:fldCharType="end"/>
      </w:r>
      <w:r w:rsidRPr="006400B9">
        <w:rPr>
          <w:rFonts w:cs="Arial"/>
          <w:sz w:val="20"/>
          <w:szCs w:val="20"/>
        </w:rPr>
        <w:t>. Project Vision</w:t>
      </w:r>
      <w:bookmarkEnd w:id="87"/>
      <w:bookmarkEnd w:id="88"/>
    </w:p>
    <w:tbl>
      <w:tblPr>
        <w:tblStyle w:val="TableGrid"/>
        <w:tblW w:w="0" w:type="auto"/>
        <w:tblBorders>
          <w:top w:val="none" w:sz="8" w:space="0" w:color="000000" w:themeColor="text1"/>
          <w:left w:val="none" w:sz="8" w:space="0" w:color="000000" w:themeColor="text1"/>
          <w:bottom w:val="none" w:sz="8" w:space="0" w:color="000000" w:themeColor="text1"/>
          <w:right w:val="none" w:sz="8" w:space="0" w:color="000000" w:themeColor="text1"/>
          <w:insideH w:val="none" w:sz="8" w:space="0" w:color="000000" w:themeColor="text1"/>
          <w:insideV w:val="none" w:sz="8" w:space="0" w:color="000000" w:themeColor="text1"/>
        </w:tblBorders>
        <w:tblLayout w:type="fixed"/>
        <w:tblLook w:val="06A0" w:firstRow="1" w:lastRow="0" w:firstColumn="1" w:lastColumn="0" w:noHBand="1" w:noVBand="1"/>
      </w:tblPr>
      <w:tblGrid>
        <w:gridCol w:w="1605"/>
        <w:gridCol w:w="7755"/>
      </w:tblGrid>
      <w:tr w:rsidR="00522795" w14:paraId="5EDF1E76" w14:textId="77777777" w:rsidTr="00424056">
        <w:trPr>
          <w:trHeight w:val="675"/>
        </w:trPr>
        <w:tc>
          <w:tcPr>
            <w:tcW w:w="1605" w:type="dxa"/>
            <w:tcBorders>
              <w:top w:val="single" w:sz="12" w:space="0" w:color="000000"/>
              <w:bottom w:val="single" w:sz="8" w:space="0" w:color="000000" w:themeColor="text1"/>
            </w:tcBorders>
            <w:vAlign w:val="center"/>
          </w:tcPr>
          <w:p w14:paraId="15A3A9BC" w14:textId="0AA1E312" w:rsidR="68B5810F" w:rsidRPr="006400B9" w:rsidRDefault="51972BC7" w:rsidP="04B29511">
            <w:pPr>
              <w:jc w:val="right"/>
              <w:rPr>
                <w:rFonts w:cs="Arial"/>
                <w:b/>
                <w:bCs/>
              </w:rPr>
            </w:pPr>
            <w:r w:rsidRPr="006400B9">
              <w:rPr>
                <w:rFonts w:cs="Arial"/>
                <w:b/>
                <w:bCs/>
              </w:rPr>
              <w:t>For</w:t>
            </w:r>
          </w:p>
        </w:tc>
        <w:tc>
          <w:tcPr>
            <w:tcW w:w="7755" w:type="dxa"/>
            <w:tcBorders>
              <w:top w:val="single" w:sz="12" w:space="0" w:color="000000"/>
              <w:bottom w:val="single" w:sz="8" w:space="0" w:color="000000" w:themeColor="text1"/>
            </w:tcBorders>
            <w:vAlign w:val="center"/>
          </w:tcPr>
          <w:p w14:paraId="60137C78" w14:textId="41B3FA38" w:rsidR="68B5810F" w:rsidRPr="006400B9" w:rsidRDefault="51972BC7" w:rsidP="04B29511">
            <w:pPr>
              <w:rPr>
                <w:rFonts w:cs="Arial"/>
              </w:rPr>
            </w:pPr>
            <w:r w:rsidRPr="006400B9">
              <w:rPr>
                <w:rStyle w:val="oypena"/>
                <w:rFonts w:cs="Arial"/>
                <w:color w:val="001A13"/>
              </w:rPr>
              <w:t xml:space="preserve">The Barangay officials, residents, businesses, and community organizations in Barangay </w:t>
            </w:r>
            <w:r w:rsidR="00A23ED8" w:rsidRPr="006400B9">
              <w:rPr>
                <w:rStyle w:val="oypena"/>
                <w:rFonts w:cs="Arial"/>
                <w:color w:val="001A13"/>
              </w:rPr>
              <w:t>802</w:t>
            </w:r>
            <w:r w:rsidRPr="006400B9">
              <w:rPr>
                <w:rStyle w:val="oypena"/>
                <w:rFonts w:cs="Arial"/>
                <w:color w:val="001A13"/>
              </w:rPr>
              <w:t xml:space="preserve"> of </w:t>
            </w:r>
            <w:r w:rsidR="00A23ED8" w:rsidRPr="006400B9">
              <w:rPr>
                <w:rStyle w:val="oypena"/>
                <w:rFonts w:cs="Arial"/>
                <w:color w:val="001A13"/>
              </w:rPr>
              <w:t>Santa Ana</w:t>
            </w:r>
            <w:r w:rsidRPr="006400B9">
              <w:rPr>
                <w:rStyle w:val="oypena"/>
                <w:rFonts w:cs="Arial"/>
                <w:color w:val="001A13"/>
              </w:rPr>
              <w:t>, Manila City.</w:t>
            </w:r>
          </w:p>
        </w:tc>
      </w:tr>
      <w:tr w:rsidR="00782515" w14:paraId="14BD5659" w14:textId="77777777" w:rsidTr="0C908003">
        <w:trPr>
          <w:trHeight w:val="915"/>
        </w:trPr>
        <w:tc>
          <w:tcPr>
            <w:tcW w:w="1605" w:type="dxa"/>
            <w:tcBorders>
              <w:top w:val="single" w:sz="8" w:space="0" w:color="000000" w:themeColor="text1"/>
              <w:bottom w:val="single" w:sz="8" w:space="0" w:color="000000" w:themeColor="text1"/>
            </w:tcBorders>
            <w:vAlign w:val="center"/>
          </w:tcPr>
          <w:p w14:paraId="436B69DD" w14:textId="4B6C82AE" w:rsidR="68B5810F" w:rsidRPr="006400B9" w:rsidRDefault="51972BC7" w:rsidP="04B29511">
            <w:pPr>
              <w:jc w:val="right"/>
              <w:rPr>
                <w:rFonts w:cs="Arial"/>
                <w:b/>
                <w:bCs/>
              </w:rPr>
            </w:pPr>
            <w:r w:rsidRPr="006400B9">
              <w:rPr>
                <w:rFonts w:cs="Arial"/>
                <w:b/>
                <w:bCs/>
              </w:rPr>
              <w:t>Who</w:t>
            </w:r>
          </w:p>
        </w:tc>
        <w:tc>
          <w:tcPr>
            <w:tcW w:w="7755" w:type="dxa"/>
            <w:tcBorders>
              <w:top w:val="single" w:sz="8" w:space="0" w:color="000000" w:themeColor="text1"/>
              <w:bottom w:val="single" w:sz="8" w:space="0" w:color="000000" w:themeColor="text1"/>
            </w:tcBorders>
            <w:vAlign w:val="center"/>
          </w:tcPr>
          <w:p w14:paraId="7644FD96" w14:textId="33B19052" w:rsidR="68B5810F" w:rsidRPr="006400B9" w:rsidRDefault="51972BC7" w:rsidP="04B29511">
            <w:pPr>
              <w:rPr>
                <w:rFonts w:cs="Arial"/>
                <w:b/>
                <w:bCs/>
              </w:rPr>
            </w:pPr>
            <w:r w:rsidRPr="006400B9">
              <w:rPr>
                <w:rFonts w:cs="Arial"/>
              </w:rPr>
              <w:t>Encounter challenges in providing and accessing services efficiently, contend with outdated communication methods, and struggle with limited resident engagement and participation.</w:t>
            </w:r>
          </w:p>
        </w:tc>
      </w:tr>
      <w:tr w:rsidR="68B5810F" w14:paraId="3821A4E5" w14:textId="77777777" w:rsidTr="062ED69C">
        <w:trPr>
          <w:trHeight w:val="435"/>
        </w:trPr>
        <w:tc>
          <w:tcPr>
            <w:tcW w:w="1605" w:type="dxa"/>
            <w:tcBorders>
              <w:top w:val="single" w:sz="8" w:space="0" w:color="000000" w:themeColor="text1"/>
              <w:bottom w:val="single" w:sz="8" w:space="0" w:color="000000" w:themeColor="text1"/>
            </w:tcBorders>
            <w:vAlign w:val="center"/>
          </w:tcPr>
          <w:p w14:paraId="39130B19" w14:textId="243BB653" w:rsidR="68B5810F" w:rsidRPr="006400B9" w:rsidRDefault="51972BC7" w:rsidP="04B29511">
            <w:pPr>
              <w:jc w:val="right"/>
              <w:rPr>
                <w:rFonts w:cs="Arial"/>
                <w:b/>
                <w:bCs/>
              </w:rPr>
            </w:pPr>
            <w:r w:rsidRPr="006400B9">
              <w:rPr>
                <w:rFonts w:cs="Arial"/>
                <w:b/>
                <w:bCs/>
              </w:rPr>
              <w:t>The</w:t>
            </w:r>
          </w:p>
        </w:tc>
        <w:tc>
          <w:tcPr>
            <w:tcW w:w="7755" w:type="dxa"/>
            <w:tcBorders>
              <w:top w:val="single" w:sz="8" w:space="0" w:color="000000" w:themeColor="text1"/>
              <w:bottom w:val="single" w:sz="8" w:space="0" w:color="000000" w:themeColor="text1"/>
            </w:tcBorders>
            <w:vAlign w:val="center"/>
          </w:tcPr>
          <w:p w14:paraId="4C6A9D06" w14:textId="75623B39" w:rsidR="68B5810F" w:rsidRPr="006400B9" w:rsidRDefault="00A23ED8" w:rsidP="04B29511">
            <w:pPr>
              <w:rPr>
                <w:rFonts w:cs="Arial"/>
                <w:b/>
                <w:bCs/>
              </w:rPr>
            </w:pPr>
            <w:r w:rsidRPr="006400B9">
              <w:rPr>
                <w:rFonts w:cs="Arial"/>
              </w:rPr>
              <w:t>802-Go</w:t>
            </w:r>
            <w:r w:rsidR="51972BC7" w:rsidRPr="006400B9">
              <w:rPr>
                <w:rFonts w:cs="Arial"/>
              </w:rPr>
              <w:t xml:space="preserve"> is a centralized digital platform.</w:t>
            </w:r>
          </w:p>
        </w:tc>
      </w:tr>
      <w:tr w:rsidR="00DE0079" w14:paraId="70936EB8" w14:textId="77777777" w:rsidTr="062ED69C">
        <w:trPr>
          <w:trHeight w:val="720"/>
        </w:trPr>
        <w:tc>
          <w:tcPr>
            <w:tcW w:w="1605" w:type="dxa"/>
            <w:tcBorders>
              <w:top w:val="single" w:sz="8" w:space="0" w:color="000000" w:themeColor="text1"/>
              <w:bottom w:val="single" w:sz="8" w:space="0" w:color="000000" w:themeColor="text1"/>
              <w:right w:val="none" w:sz="8" w:space="0" w:color="000000" w:themeColor="text1"/>
            </w:tcBorders>
            <w:vAlign w:val="center"/>
          </w:tcPr>
          <w:p w14:paraId="3E55DA96" w14:textId="357DF081" w:rsidR="68B5810F" w:rsidRPr="006400B9" w:rsidRDefault="51972BC7" w:rsidP="04B29511">
            <w:pPr>
              <w:jc w:val="right"/>
              <w:rPr>
                <w:rFonts w:cs="Arial"/>
                <w:b/>
                <w:bCs/>
              </w:rPr>
            </w:pPr>
            <w:r w:rsidRPr="006400B9">
              <w:rPr>
                <w:rFonts w:cs="Arial"/>
                <w:b/>
                <w:bCs/>
              </w:rPr>
              <w:t>That</w:t>
            </w:r>
          </w:p>
        </w:tc>
        <w:tc>
          <w:tcPr>
            <w:tcW w:w="7755" w:type="dxa"/>
            <w:tcBorders>
              <w:top w:val="single" w:sz="8" w:space="0" w:color="000000" w:themeColor="text1"/>
              <w:left w:val="none" w:sz="8" w:space="0" w:color="000000" w:themeColor="text1"/>
              <w:bottom w:val="single" w:sz="8" w:space="0" w:color="000000" w:themeColor="text1"/>
            </w:tcBorders>
            <w:vAlign w:val="center"/>
          </w:tcPr>
          <w:p w14:paraId="1F0D5FDB" w14:textId="54E87FAC" w:rsidR="68B5810F" w:rsidRPr="006400B9" w:rsidRDefault="51972BC7" w:rsidP="04B29511">
            <w:pPr>
              <w:rPr>
                <w:rFonts w:cs="Arial"/>
                <w:b/>
                <w:bCs/>
              </w:rPr>
            </w:pPr>
            <w:r w:rsidRPr="006400B9">
              <w:rPr>
                <w:rFonts w:cs="Arial"/>
              </w:rPr>
              <w:t>Enhances service access and delivery, streamlines communication, and fosters community engagement.</w:t>
            </w:r>
          </w:p>
        </w:tc>
      </w:tr>
      <w:tr w:rsidR="68B5810F" w14:paraId="4A7CC606" w14:textId="77777777" w:rsidTr="062ED69C">
        <w:trPr>
          <w:trHeight w:val="390"/>
        </w:trPr>
        <w:tc>
          <w:tcPr>
            <w:tcW w:w="1605" w:type="dxa"/>
            <w:tcBorders>
              <w:top w:val="single" w:sz="8" w:space="0" w:color="000000" w:themeColor="text1"/>
              <w:bottom w:val="single" w:sz="8" w:space="0" w:color="000000" w:themeColor="text1"/>
            </w:tcBorders>
            <w:vAlign w:val="center"/>
          </w:tcPr>
          <w:p w14:paraId="6778D08C" w14:textId="150548BD" w:rsidR="68B5810F" w:rsidRPr="006400B9" w:rsidRDefault="51972BC7" w:rsidP="04B29511">
            <w:pPr>
              <w:jc w:val="right"/>
              <w:rPr>
                <w:rFonts w:cs="Arial"/>
                <w:b/>
                <w:bCs/>
              </w:rPr>
            </w:pPr>
            <w:r w:rsidRPr="006400B9">
              <w:rPr>
                <w:rFonts w:cs="Arial"/>
                <w:b/>
                <w:bCs/>
              </w:rPr>
              <w:t>Unlike</w:t>
            </w:r>
          </w:p>
        </w:tc>
        <w:tc>
          <w:tcPr>
            <w:tcW w:w="7755" w:type="dxa"/>
            <w:tcBorders>
              <w:top w:val="single" w:sz="8" w:space="0" w:color="000000" w:themeColor="text1"/>
              <w:bottom w:val="single" w:sz="8" w:space="0" w:color="000000" w:themeColor="text1"/>
            </w:tcBorders>
            <w:vAlign w:val="center"/>
          </w:tcPr>
          <w:p w14:paraId="7684101D" w14:textId="1213FAA9" w:rsidR="68B5810F" w:rsidRPr="006400B9" w:rsidRDefault="51972BC7" w:rsidP="04B29511">
            <w:pPr>
              <w:rPr>
                <w:rFonts w:cs="Arial"/>
                <w:b/>
                <w:bCs/>
              </w:rPr>
            </w:pPr>
            <w:r w:rsidRPr="006400B9">
              <w:rPr>
                <w:rFonts w:cs="Arial"/>
              </w:rPr>
              <w:t>Conventional Barangay Systems.</w:t>
            </w:r>
          </w:p>
        </w:tc>
      </w:tr>
      <w:tr w:rsidR="004D7615" w14:paraId="021E3972" w14:textId="77777777" w:rsidTr="00424056">
        <w:trPr>
          <w:trHeight w:val="945"/>
        </w:trPr>
        <w:tc>
          <w:tcPr>
            <w:tcW w:w="1605" w:type="dxa"/>
            <w:tcBorders>
              <w:top w:val="single" w:sz="8" w:space="0" w:color="000000" w:themeColor="text1"/>
              <w:left w:val="none" w:sz="8" w:space="0" w:color="000000" w:themeColor="text1"/>
              <w:bottom w:val="single" w:sz="12" w:space="0" w:color="000000"/>
              <w:right w:val="none" w:sz="8" w:space="0" w:color="000000" w:themeColor="text1"/>
            </w:tcBorders>
            <w:vAlign w:val="center"/>
          </w:tcPr>
          <w:p w14:paraId="645570EB" w14:textId="127CA24D" w:rsidR="68B5810F" w:rsidRPr="006400B9" w:rsidRDefault="51972BC7" w:rsidP="04B29511">
            <w:pPr>
              <w:jc w:val="right"/>
              <w:rPr>
                <w:rFonts w:cs="Arial"/>
                <w:b/>
                <w:bCs/>
              </w:rPr>
            </w:pPr>
            <w:r w:rsidRPr="006400B9">
              <w:rPr>
                <w:rFonts w:cs="Arial"/>
                <w:b/>
                <w:bCs/>
              </w:rPr>
              <w:t>Our product</w:t>
            </w:r>
          </w:p>
        </w:tc>
        <w:tc>
          <w:tcPr>
            <w:tcW w:w="7755" w:type="dxa"/>
            <w:tcBorders>
              <w:top w:val="single" w:sz="8" w:space="0" w:color="000000" w:themeColor="text1"/>
              <w:left w:val="none" w:sz="8" w:space="0" w:color="000000" w:themeColor="text1"/>
              <w:bottom w:val="single" w:sz="12" w:space="0" w:color="000000"/>
              <w:right w:val="none" w:sz="8" w:space="0" w:color="000000" w:themeColor="text1"/>
            </w:tcBorders>
            <w:vAlign w:val="center"/>
          </w:tcPr>
          <w:p w14:paraId="45235DB0" w14:textId="5AD7C6BA" w:rsidR="68B5810F" w:rsidRPr="006400B9" w:rsidRDefault="51972BC7" w:rsidP="04B29511">
            <w:pPr>
              <w:rPr>
                <w:rFonts w:cs="Arial"/>
                <w:b/>
                <w:bCs/>
              </w:rPr>
            </w:pPr>
            <w:r w:rsidRPr="006400B9">
              <w:rPr>
                <w:rFonts w:cs="Arial"/>
              </w:rPr>
              <w:t>Provides a user-friendly, one-stop website that empowers residents, supports local businesses, and facilitates efficient governance through modern technology.</w:t>
            </w:r>
          </w:p>
        </w:tc>
      </w:tr>
    </w:tbl>
    <w:p w14:paraId="7C54E7DD" w14:textId="77777777" w:rsidR="00D52303" w:rsidRPr="006400B9" w:rsidRDefault="00D52303" w:rsidP="00B34BE3">
      <w:pPr>
        <w:pStyle w:val="Heading2"/>
        <w:rPr>
          <w:rFonts w:cs="Arial"/>
        </w:rPr>
        <w:sectPr w:rsidR="00D52303" w:rsidRPr="006400B9">
          <w:pgSz w:w="12240" w:h="15840"/>
          <w:pgMar w:top="1440" w:right="1440" w:bottom="1440" w:left="1440" w:header="708" w:footer="708" w:gutter="0"/>
          <w:cols w:space="708"/>
          <w:docGrid w:linePitch="360"/>
        </w:sectPr>
      </w:pPr>
    </w:p>
    <w:p w14:paraId="01B6CAEB" w14:textId="5D93FD5C" w:rsidR="00113C07" w:rsidRPr="006400B9" w:rsidRDefault="00113C07" w:rsidP="00B34BE3">
      <w:pPr>
        <w:pStyle w:val="Heading2"/>
        <w:rPr>
          <w:rFonts w:cs="Arial"/>
        </w:rPr>
      </w:pPr>
      <w:bookmarkStart w:id="89" w:name="_Toc181174114"/>
      <w:r w:rsidRPr="006400B9">
        <w:rPr>
          <w:rFonts w:cs="Arial"/>
        </w:rPr>
        <w:lastRenderedPageBreak/>
        <w:t xml:space="preserve">Appendix B: </w:t>
      </w:r>
      <w:r w:rsidR="00B34BE3" w:rsidRPr="006400B9">
        <w:rPr>
          <w:rFonts w:cs="Arial"/>
        </w:rPr>
        <w:t>Schedule</w:t>
      </w:r>
      <w:bookmarkEnd w:id="89"/>
    </w:p>
    <w:p w14:paraId="115E813C" w14:textId="5BF74EAD" w:rsidR="7CE35975" w:rsidRPr="006400B9" w:rsidRDefault="7CE35975">
      <w:pPr>
        <w:rPr>
          <w:rFonts w:cs="Arial"/>
        </w:rPr>
      </w:pPr>
    </w:p>
    <w:p w14:paraId="6B06BEE1" w14:textId="77777777" w:rsidR="000121B7" w:rsidRPr="006400B9" w:rsidRDefault="000121B7" w:rsidP="000121B7">
      <w:pPr>
        <w:rPr>
          <w:rFonts w:cs="Arial"/>
        </w:rPr>
      </w:pPr>
      <w:r w:rsidRPr="000121B7">
        <w:rPr>
          <w:rFonts w:cs="Arial"/>
        </w:rPr>
        <w:t>The 802-Go project is structured with a detailed schedule to ensure timely and efficient development. This timeline outlines key phases and activities necessary to achieve the project goals. Each phase involves specific tasks and milestones to maintain project momentum and ensure alignment with stakeholder expectations.</w:t>
      </w:r>
    </w:p>
    <w:p w14:paraId="51D1B233" w14:textId="22BD7763" w:rsidR="00761B89" w:rsidRPr="000121B7" w:rsidRDefault="00761B89" w:rsidP="000121B7">
      <w:pPr>
        <w:rPr>
          <w:rFonts w:cs="Arial"/>
        </w:rPr>
      </w:pPr>
    </w:p>
    <w:p w14:paraId="3441046C" w14:textId="5999DD9E" w:rsidR="00EC28E3" w:rsidRPr="006400B9" w:rsidRDefault="00761B89" w:rsidP="00EC28E3">
      <w:pPr>
        <w:spacing w:line="240" w:lineRule="auto"/>
        <w:rPr>
          <w:rFonts w:cs="Arial"/>
        </w:rPr>
      </w:pPr>
      <w:r w:rsidRPr="006400B9">
        <w:rPr>
          <w:rFonts w:cs="Arial"/>
          <w:noProof/>
        </w:rPr>
        <w:drawing>
          <wp:anchor distT="0" distB="0" distL="114300" distR="114300" simplePos="0" relativeHeight="251658257" behindDoc="1" locked="0" layoutInCell="1" allowOverlap="1" wp14:anchorId="6DF05784" wp14:editId="415E710E">
            <wp:simplePos x="0" y="0"/>
            <wp:positionH relativeFrom="margin">
              <wp:align>center</wp:align>
            </wp:positionH>
            <wp:positionV relativeFrom="paragraph">
              <wp:posOffset>9525</wp:posOffset>
            </wp:positionV>
            <wp:extent cx="4808726" cy="3534770"/>
            <wp:effectExtent l="0" t="0" r="0" b="8890"/>
            <wp:wrapNone/>
            <wp:docPr id="151953107" name="Picture 1519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808726" cy="3534770"/>
                    </a:xfrm>
                    <a:prstGeom prst="rect">
                      <a:avLst/>
                    </a:prstGeom>
                  </pic:spPr>
                </pic:pic>
              </a:graphicData>
            </a:graphic>
            <wp14:sizeRelH relativeFrom="margin">
              <wp14:pctWidth>0</wp14:pctWidth>
            </wp14:sizeRelH>
            <wp14:sizeRelV relativeFrom="margin">
              <wp14:pctHeight>0</wp14:pctHeight>
            </wp14:sizeRelV>
          </wp:anchor>
        </w:drawing>
      </w:r>
    </w:p>
    <w:p w14:paraId="72162008" w14:textId="77777777" w:rsidR="00EC28E3" w:rsidRPr="006400B9" w:rsidRDefault="00EC28E3" w:rsidP="00EC28E3">
      <w:pPr>
        <w:spacing w:line="240" w:lineRule="auto"/>
        <w:rPr>
          <w:rFonts w:cs="Arial"/>
        </w:rPr>
      </w:pPr>
    </w:p>
    <w:p w14:paraId="54C4BFBE" w14:textId="77777777" w:rsidR="00EC28E3" w:rsidRPr="006400B9" w:rsidRDefault="00EC28E3" w:rsidP="00EC28E3">
      <w:pPr>
        <w:spacing w:line="240" w:lineRule="auto"/>
        <w:rPr>
          <w:rFonts w:cs="Arial"/>
        </w:rPr>
      </w:pPr>
    </w:p>
    <w:p w14:paraId="6BE25091" w14:textId="77777777" w:rsidR="00EC28E3" w:rsidRPr="006400B9" w:rsidRDefault="00EC28E3" w:rsidP="00EC28E3">
      <w:pPr>
        <w:spacing w:line="240" w:lineRule="auto"/>
        <w:rPr>
          <w:rFonts w:cs="Arial"/>
        </w:rPr>
      </w:pPr>
    </w:p>
    <w:p w14:paraId="163D6187" w14:textId="77777777" w:rsidR="00EC28E3" w:rsidRPr="006400B9" w:rsidRDefault="00EC28E3" w:rsidP="00EC28E3">
      <w:pPr>
        <w:spacing w:line="240" w:lineRule="auto"/>
        <w:rPr>
          <w:rFonts w:cs="Arial"/>
        </w:rPr>
      </w:pPr>
    </w:p>
    <w:p w14:paraId="01476753" w14:textId="77777777" w:rsidR="00EC28E3" w:rsidRPr="006400B9" w:rsidRDefault="00EC28E3" w:rsidP="00EC28E3">
      <w:pPr>
        <w:spacing w:line="240" w:lineRule="auto"/>
        <w:rPr>
          <w:rFonts w:cs="Arial"/>
        </w:rPr>
      </w:pPr>
    </w:p>
    <w:p w14:paraId="4179524E" w14:textId="77777777" w:rsidR="00EC28E3" w:rsidRPr="006400B9" w:rsidRDefault="00EC28E3" w:rsidP="00EC28E3">
      <w:pPr>
        <w:spacing w:line="240" w:lineRule="auto"/>
        <w:rPr>
          <w:rFonts w:cs="Arial"/>
        </w:rPr>
      </w:pPr>
    </w:p>
    <w:p w14:paraId="6544ADCE" w14:textId="77777777" w:rsidR="00EC28E3" w:rsidRPr="006400B9" w:rsidRDefault="00EC28E3" w:rsidP="00EC28E3">
      <w:pPr>
        <w:spacing w:line="240" w:lineRule="auto"/>
        <w:rPr>
          <w:rFonts w:cs="Arial"/>
        </w:rPr>
      </w:pPr>
    </w:p>
    <w:p w14:paraId="3FAA5E18" w14:textId="0E2261EE" w:rsidR="00A632F3" w:rsidRPr="006400B9" w:rsidRDefault="00A632F3" w:rsidP="72CA10F9">
      <w:pPr>
        <w:keepNext/>
        <w:spacing w:line="240" w:lineRule="auto"/>
        <w:ind w:left="720"/>
        <w:jc w:val="center"/>
        <w:rPr>
          <w:rFonts w:cs="Arial"/>
        </w:rPr>
      </w:pPr>
    </w:p>
    <w:p w14:paraId="14153727" w14:textId="77777777" w:rsidR="00761B89" w:rsidRPr="006400B9" w:rsidRDefault="1EDE7F2A" w:rsidP="008F0592">
      <w:pPr>
        <w:pStyle w:val="Caption"/>
        <w:jc w:val="center"/>
        <w:rPr>
          <w:rFonts w:cs="Arial"/>
        </w:rPr>
      </w:pPr>
      <w:bookmarkStart w:id="90" w:name="_Toc169252359"/>
      <w:bookmarkStart w:id="91" w:name="_Toc170391660"/>
      <w:r w:rsidRPr="006400B9">
        <w:rPr>
          <w:rFonts w:cs="Arial"/>
        </w:rPr>
        <w:t xml:space="preserve">            </w:t>
      </w:r>
    </w:p>
    <w:p w14:paraId="2C92CDE7" w14:textId="77777777" w:rsidR="00761B89" w:rsidRPr="006400B9" w:rsidRDefault="00761B89" w:rsidP="008F0592">
      <w:pPr>
        <w:pStyle w:val="Caption"/>
        <w:jc w:val="center"/>
        <w:rPr>
          <w:rFonts w:cs="Arial"/>
        </w:rPr>
      </w:pPr>
    </w:p>
    <w:p w14:paraId="58D6A95B" w14:textId="77777777" w:rsidR="00761B89" w:rsidRPr="006400B9" w:rsidRDefault="00761B89" w:rsidP="008F0592">
      <w:pPr>
        <w:pStyle w:val="Caption"/>
        <w:jc w:val="center"/>
        <w:rPr>
          <w:rFonts w:cs="Arial"/>
        </w:rPr>
      </w:pPr>
    </w:p>
    <w:p w14:paraId="00F331BC" w14:textId="77777777" w:rsidR="00761B89" w:rsidRPr="006400B9" w:rsidRDefault="00761B89" w:rsidP="008F0592">
      <w:pPr>
        <w:pStyle w:val="Caption"/>
        <w:jc w:val="center"/>
        <w:rPr>
          <w:rFonts w:cs="Arial"/>
        </w:rPr>
      </w:pPr>
    </w:p>
    <w:p w14:paraId="61A0EC18" w14:textId="77777777" w:rsidR="00761B89" w:rsidRPr="006400B9" w:rsidRDefault="00761B89" w:rsidP="008F0592">
      <w:pPr>
        <w:pStyle w:val="Caption"/>
        <w:jc w:val="center"/>
        <w:rPr>
          <w:rFonts w:cs="Arial"/>
        </w:rPr>
      </w:pPr>
    </w:p>
    <w:p w14:paraId="7611507E" w14:textId="1A83BB3B" w:rsidR="00A632F3" w:rsidRPr="006400B9" w:rsidRDefault="00A632F3" w:rsidP="008F0592">
      <w:pPr>
        <w:pStyle w:val="Caption"/>
        <w:jc w:val="center"/>
        <w:rPr>
          <w:rFonts w:cs="Arial"/>
        </w:rPr>
      </w:pPr>
      <w:r w:rsidRPr="006400B9">
        <w:rPr>
          <w:rFonts w:cs="Arial"/>
        </w:rPr>
        <w:t xml:space="preserve">Fig. </w:t>
      </w:r>
      <w:r w:rsidR="00A926D3">
        <w:rPr>
          <w:rFonts w:cs="Arial"/>
        </w:rPr>
        <w:t>29</w:t>
      </w:r>
      <w:r w:rsidRPr="006400B9">
        <w:rPr>
          <w:rFonts w:cs="Arial"/>
        </w:rPr>
        <w:t>. 8</w:t>
      </w:r>
      <w:r w:rsidR="007E0D72" w:rsidRPr="006400B9">
        <w:rPr>
          <w:rFonts w:cs="Arial"/>
        </w:rPr>
        <w:t>02-Go</w:t>
      </w:r>
      <w:r w:rsidRPr="006400B9">
        <w:rPr>
          <w:rFonts w:cs="Arial"/>
        </w:rPr>
        <w:t xml:space="preserve"> Schedule Plan</w:t>
      </w:r>
      <w:bookmarkEnd w:id="90"/>
      <w:bookmarkEnd w:id="91"/>
    </w:p>
    <w:p w14:paraId="3F63BC0A" w14:textId="77777777" w:rsidR="000121B7" w:rsidRPr="006400B9" w:rsidRDefault="000121B7" w:rsidP="000121B7">
      <w:pPr>
        <w:rPr>
          <w:rFonts w:cs="Arial"/>
        </w:rPr>
      </w:pPr>
    </w:p>
    <w:p w14:paraId="3D43D202" w14:textId="77777777" w:rsidR="000121B7" w:rsidRPr="006400B9" w:rsidRDefault="000121B7" w:rsidP="000121B7">
      <w:pPr>
        <w:rPr>
          <w:rFonts w:cs="Arial"/>
        </w:rPr>
      </w:pPr>
    </w:p>
    <w:p w14:paraId="3A19DBE7" w14:textId="77777777" w:rsidR="000121B7" w:rsidRPr="006400B9" w:rsidRDefault="000121B7" w:rsidP="000121B7">
      <w:pPr>
        <w:rPr>
          <w:rFonts w:cs="Arial"/>
        </w:rPr>
      </w:pPr>
    </w:p>
    <w:p w14:paraId="223904B3" w14:textId="77777777" w:rsidR="000121B7" w:rsidRPr="006400B9" w:rsidRDefault="000121B7" w:rsidP="000121B7">
      <w:pPr>
        <w:rPr>
          <w:rFonts w:cs="Arial"/>
        </w:rPr>
      </w:pPr>
    </w:p>
    <w:p w14:paraId="4DC9827A" w14:textId="77777777" w:rsidR="000121B7" w:rsidRPr="006400B9" w:rsidRDefault="000121B7" w:rsidP="000121B7">
      <w:pPr>
        <w:rPr>
          <w:rFonts w:cs="Arial"/>
        </w:rPr>
      </w:pPr>
    </w:p>
    <w:p w14:paraId="6B1DE856" w14:textId="77777777" w:rsidR="000121B7" w:rsidRPr="006400B9" w:rsidRDefault="000121B7" w:rsidP="000121B7">
      <w:pPr>
        <w:rPr>
          <w:rFonts w:cs="Arial"/>
        </w:rPr>
      </w:pPr>
    </w:p>
    <w:p w14:paraId="124822BF" w14:textId="77777777" w:rsidR="000121B7" w:rsidRPr="006400B9" w:rsidRDefault="000121B7" w:rsidP="000121B7">
      <w:pPr>
        <w:rPr>
          <w:rFonts w:cs="Arial"/>
        </w:rPr>
      </w:pPr>
    </w:p>
    <w:p w14:paraId="300C7458" w14:textId="77777777" w:rsidR="000121B7" w:rsidRPr="006400B9" w:rsidRDefault="000121B7" w:rsidP="000121B7">
      <w:pPr>
        <w:rPr>
          <w:rFonts w:cs="Arial"/>
        </w:rPr>
      </w:pPr>
    </w:p>
    <w:p w14:paraId="1561FAD5" w14:textId="77777777" w:rsidR="00986334" w:rsidRPr="006400B9" w:rsidRDefault="00986334" w:rsidP="000121B7">
      <w:pPr>
        <w:rPr>
          <w:rFonts w:cs="Arial"/>
        </w:rPr>
      </w:pPr>
    </w:p>
    <w:p w14:paraId="65BF141F" w14:textId="3E471387" w:rsidR="00AC70A7" w:rsidRPr="006400B9" w:rsidRDefault="002411F5" w:rsidP="00AC70A7">
      <w:pPr>
        <w:pStyle w:val="Heading1"/>
        <w:rPr>
          <w:rFonts w:cs="Arial"/>
        </w:rPr>
      </w:pPr>
      <w:bookmarkStart w:id="92" w:name="_Toc181174115"/>
      <w:r w:rsidRPr="006400B9">
        <w:rPr>
          <w:rFonts w:cs="Arial"/>
        </w:rPr>
        <w:lastRenderedPageBreak/>
        <w:t xml:space="preserve">Appendix C: </w:t>
      </w:r>
      <w:r w:rsidR="00AC70A7" w:rsidRPr="006400B9">
        <w:rPr>
          <w:rFonts w:cs="Arial"/>
        </w:rPr>
        <w:t>Release Plan</w:t>
      </w:r>
      <w:bookmarkEnd w:id="92"/>
    </w:p>
    <w:p w14:paraId="54E022BA" w14:textId="77777777" w:rsidR="00383003" w:rsidRPr="006400B9" w:rsidRDefault="00383003" w:rsidP="00383003">
      <w:pPr>
        <w:jc w:val="both"/>
        <w:rPr>
          <w:rFonts w:cs="Arial"/>
        </w:rPr>
      </w:pPr>
    </w:p>
    <w:p w14:paraId="0A5436D5" w14:textId="4C4A28B4" w:rsidR="00383003" w:rsidRPr="006400B9" w:rsidRDefault="00383003" w:rsidP="00B465D4">
      <w:pPr>
        <w:jc w:val="both"/>
        <w:rPr>
          <w:rFonts w:cs="Arial"/>
        </w:rPr>
      </w:pPr>
      <w:r w:rsidRPr="006400B9">
        <w:rPr>
          <w:rFonts w:cs="Arial"/>
        </w:rPr>
        <w:t>The release plan for the 802-Go project is organized into three phases, each building upon the previous work to achieve a fully functional, user-friendly platform for Barangay 802. Each release focuses on specific deliverables that contribute to the overall functionality, user experience, and deployment of the platform.</w:t>
      </w:r>
    </w:p>
    <w:p w14:paraId="6358B0CF" w14:textId="77777777" w:rsidR="000F2FE2" w:rsidRPr="006400B9" w:rsidRDefault="000F2FE2" w:rsidP="00B465D4">
      <w:pPr>
        <w:jc w:val="both"/>
        <w:rPr>
          <w:rFonts w:cs="Arial"/>
        </w:rPr>
      </w:pPr>
    </w:p>
    <w:p w14:paraId="59184D62" w14:textId="77777777" w:rsidR="00B465D4" w:rsidRPr="00B465D4" w:rsidRDefault="00B465D4" w:rsidP="00B465D4">
      <w:pPr>
        <w:jc w:val="both"/>
        <w:rPr>
          <w:rFonts w:cs="Arial"/>
          <w:b/>
          <w:bCs/>
        </w:rPr>
      </w:pPr>
      <w:r w:rsidRPr="00B465D4">
        <w:rPr>
          <w:rFonts w:cs="Arial"/>
          <w:b/>
          <w:bCs/>
        </w:rPr>
        <w:t>Release 1</w:t>
      </w:r>
    </w:p>
    <w:p w14:paraId="145D8C2F" w14:textId="4211AD89" w:rsidR="00B465D4" w:rsidRPr="00B465D4" w:rsidRDefault="00B465D4" w:rsidP="00B465D4">
      <w:pPr>
        <w:jc w:val="both"/>
        <w:rPr>
          <w:rFonts w:cs="Arial"/>
          <w:b/>
        </w:rPr>
      </w:pPr>
      <w:r w:rsidRPr="00B465D4">
        <w:rPr>
          <w:rFonts w:cs="Arial"/>
          <w:bCs/>
        </w:rPr>
        <w:t>Establish the foundation of the project with thorough documentation and a high-fidelity prototype to guide development.</w:t>
      </w:r>
    </w:p>
    <w:p w14:paraId="63D7A9E9" w14:textId="77777777" w:rsidR="00B465D4" w:rsidRPr="00B465D4" w:rsidRDefault="00B465D4" w:rsidP="006707B4">
      <w:pPr>
        <w:numPr>
          <w:ilvl w:val="0"/>
          <w:numId w:val="66"/>
        </w:numPr>
        <w:jc w:val="both"/>
        <w:rPr>
          <w:rFonts w:cs="Arial"/>
          <w:b/>
        </w:rPr>
      </w:pPr>
      <w:r w:rsidRPr="00B465D4">
        <w:rPr>
          <w:rFonts w:cs="Arial"/>
          <w:b/>
          <w:bCs/>
        </w:rPr>
        <w:t>Project Documentation</w:t>
      </w:r>
      <w:r w:rsidRPr="00B465D4">
        <w:rPr>
          <w:rFonts w:cs="Arial"/>
          <w:b/>
        </w:rPr>
        <w:t xml:space="preserve">: </w:t>
      </w:r>
      <w:r w:rsidRPr="00B465D4">
        <w:rPr>
          <w:rFonts w:cs="Arial"/>
          <w:bCs/>
        </w:rPr>
        <w:t>This phase begins with detailed documentation covering project requirements, objectives, scope, and design specifications. The documentation ensures that all stakeholders have a clear understanding of the project’s goals and the path forward. It serves as a reference for the entire development process, aligning the project team and stakeholders.</w:t>
      </w:r>
    </w:p>
    <w:p w14:paraId="639E2A61" w14:textId="77777777" w:rsidR="00B465D4" w:rsidRPr="00B465D4" w:rsidRDefault="00B465D4" w:rsidP="006707B4">
      <w:pPr>
        <w:numPr>
          <w:ilvl w:val="0"/>
          <w:numId w:val="66"/>
        </w:numPr>
        <w:jc w:val="both"/>
        <w:rPr>
          <w:rFonts w:cs="Arial"/>
          <w:b/>
        </w:rPr>
      </w:pPr>
      <w:r w:rsidRPr="00B465D4">
        <w:rPr>
          <w:rFonts w:cs="Arial"/>
          <w:b/>
          <w:bCs/>
        </w:rPr>
        <w:t>High-Fidelity Prototype</w:t>
      </w:r>
      <w:r w:rsidRPr="00B465D4">
        <w:rPr>
          <w:rFonts w:cs="Arial"/>
          <w:b/>
        </w:rPr>
        <w:t xml:space="preserve">: </w:t>
      </w:r>
      <w:r w:rsidRPr="00B465D4">
        <w:rPr>
          <w:rFonts w:cs="Arial"/>
          <w:bCs/>
        </w:rPr>
        <w:t>A high-fidelity prototype will be developed to visualize the user interface and interactions within the platform. This prototype aims to resemble the final product closely, including visual design, layout, and key functionalities. It will be used for initial testing, feedback collection, and stakeholder approval before full-scale development begins. The prototype provides a tangible reference for developers, ensuring alignment with the intended user experience.</w:t>
      </w:r>
    </w:p>
    <w:p w14:paraId="45CCCA2B" w14:textId="4706F741" w:rsidR="00B465D4" w:rsidRPr="00B465D4" w:rsidRDefault="00B465D4" w:rsidP="000F2FE2">
      <w:pPr>
        <w:jc w:val="both"/>
        <w:rPr>
          <w:rFonts w:cs="Arial"/>
          <w:b/>
        </w:rPr>
      </w:pPr>
    </w:p>
    <w:p w14:paraId="5C74A1EB" w14:textId="77777777" w:rsidR="00B465D4" w:rsidRPr="00B465D4" w:rsidRDefault="00B465D4" w:rsidP="000F2FE2">
      <w:pPr>
        <w:jc w:val="both"/>
        <w:rPr>
          <w:rFonts w:cs="Arial"/>
          <w:b/>
          <w:bCs/>
        </w:rPr>
      </w:pPr>
      <w:r w:rsidRPr="00B465D4">
        <w:rPr>
          <w:rFonts w:cs="Arial"/>
          <w:b/>
          <w:bCs/>
        </w:rPr>
        <w:t>Release 2</w:t>
      </w:r>
    </w:p>
    <w:p w14:paraId="0174AD76" w14:textId="13C96625" w:rsidR="00B465D4" w:rsidRPr="00B465D4" w:rsidRDefault="00B465D4" w:rsidP="000F2FE2">
      <w:pPr>
        <w:jc w:val="both"/>
        <w:rPr>
          <w:rFonts w:cs="Arial"/>
          <w:bCs/>
        </w:rPr>
      </w:pPr>
      <w:r w:rsidRPr="00B465D4">
        <w:rPr>
          <w:rFonts w:cs="Arial"/>
          <w:bCs/>
        </w:rPr>
        <w:t>Lay down the technical infrastructure and implement core functionalities to allow basic user interaction with the system.</w:t>
      </w:r>
    </w:p>
    <w:p w14:paraId="742F295B" w14:textId="77777777" w:rsidR="00B465D4" w:rsidRPr="00B465D4" w:rsidRDefault="00B465D4" w:rsidP="006707B4">
      <w:pPr>
        <w:numPr>
          <w:ilvl w:val="0"/>
          <w:numId w:val="67"/>
        </w:numPr>
        <w:jc w:val="both"/>
        <w:rPr>
          <w:rFonts w:cs="Arial"/>
          <w:b/>
        </w:rPr>
      </w:pPr>
      <w:r w:rsidRPr="00B465D4">
        <w:rPr>
          <w:rFonts w:cs="Arial"/>
          <w:b/>
          <w:bCs/>
        </w:rPr>
        <w:t>Database Modeling</w:t>
      </w:r>
      <w:r w:rsidRPr="00B465D4">
        <w:rPr>
          <w:rFonts w:cs="Arial"/>
          <w:b/>
        </w:rPr>
        <w:t xml:space="preserve">: </w:t>
      </w:r>
      <w:r w:rsidRPr="00B465D4">
        <w:rPr>
          <w:rFonts w:cs="Arial"/>
          <w:bCs/>
        </w:rPr>
        <w:t>In this release, the database structure is designed and implemented. This involves defining the data tables, relationships, and schemas needed to store and manage resident information, document requests, announcements, and other essential data. A well-structured database is crucial for data integrity, security, and efficient retrieval.</w:t>
      </w:r>
    </w:p>
    <w:p w14:paraId="50528FAE" w14:textId="00AF4F4E" w:rsidR="00B465D4" w:rsidRPr="00B465D4" w:rsidRDefault="00B465D4" w:rsidP="006707B4">
      <w:pPr>
        <w:numPr>
          <w:ilvl w:val="0"/>
          <w:numId w:val="67"/>
        </w:numPr>
        <w:jc w:val="both"/>
        <w:rPr>
          <w:rFonts w:cs="Arial"/>
          <w:b/>
        </w:rPr>
      </w:pPr>
      <w:r w:rsidRPr="00B465D4">
        <w:rPr>
          <w:rFonts w:cs="Arial"/>
          <w:b/>
          <w:bCs/>
        </w:rPr>
        <w:t>Web Application Development</w:t>
      </w:r>
      <w:r w:rsidRPr="00B465D4">
        <w:rPr>
          <w:rFonts w:cs="Arial"/>
          <w:b/>
        </w:rPr>
        <w:t xml:space="preserve">: </w:t>
      </w:r>
      <w:r w:rsidRPr="00B465D4">
        <w:rPr>
          <w:rFonts w:cs="Arial"/>
          <w:bCs/>
        </w:rPr>
        <w:t xml:space="preserve">The primary features of the 802-Go </w:t>
      </w:r>
      <w:r w:rsidR="000F2FE2" w:rsidRPr="006400B9">
        <w:rPr>
          <w:rFonts w:cs="Arial"/>
          <w:bCs/>
        </w:rPr>
        <w:t>portal</w:t>
      </w:r>
      <w:r w:rsidRPr="00B465D4">
        <w:rPr>
          <w:rFonts w:cs="Arial"/>
          <w:bCs/>
        </w:rPr>
        <w:t xml:space="preserve"> are built in this phase, focusing on the interface that residents and officials will use to interact with the system. This includes designing responsive layouts and implementing front-end and back-end functionalities to create a functional, accessible web portal.</w:t>
      </w:r>
    </w:p>
    <w:p w14:paraId="7A3BF506" w14:textId="0AFE57C7" w:rsidR="000F2FE2" w:rsidRPr="00B465D4" w:rsidRDefault="00B465D4" w:rsidP="006707B4">
      <w:pPr>
        <w:numPr>
          <w:ilvl w:val="0"/>
          <w:numId w:val="67"/>
        </w:numPr>
        <w:jc w:val="both"/>
        <w:rPr>
          <w:rFonts w:cs="Arial"/>
          <w:b/>
        </w:rPr>
      </w:pPr>
      <w:r w:rsidRPr="00B465D4">
        <w:rPr>
          <w:rFonts w:cs="Arial"/>
          <w:b/>
          <w:bCs/>
        </w:rPr>
        <w:t>User Login</w:t>
      </w:r>
      <w:r w:rsidRPr="00B465D4">
        <w:rPr>
          <w:rFonts w:cs="Arial"/>
          <w:b/>
        </w:rPr>
        <w:t xml:space="preserve">: </w:t>
      </w:r>
      <w:r w:rsidRPr="00B465D4">
        <w:rPr>
          <w:rFonts w:cs="Arial"/>
          <w:bCs/>
        </w:rPr>
        <w:t>This critical feature provides a secure login system to authenticate residents and officials. User login functionality ensures that only authorized users can access their respective areas in the platform. It includes mechanisms such as password encryption, login validation, and possibly two-factor authentication for enhanced security.</w:t>
      </w:r>
    </w:p>
    <w:p w14:paraId="1C925CDC" w14:textId="5C83F1CE" w:rsidR="000F2FE2" w:rsidRPr="006400B9" w:rsidRDefault="000F2FE2" w:rsidP="000F2FE2">
      <w:pPr>
        <w:tabs>
          <w:tab w:val="left" w:pos="3503"/>
        </w:tabs>
        <w:jc w:val="both"/>
        <w:rPr>
          <w:rFonts w:cs="Arial"/>
          <w:b/>
          <w:bCs/>
        </w:rPr>
      </w:pPr>
      <w:r w:rsidRPr="006400B9">
        <w:rPr>
          <w:rFonts w:cs="Arial"/>
          <w:b/>
          <w:bCs/>
        </w:rPr>
        <w:tab/>
      </w:r>
    </w:p>
    <w:p w14:paraId="53426AFE" w14:textId="77777777" w:rsidR="000F2FE2" w:rsidRPr="006400B9" w:rsidRDefault="000F2FE2" w:rsidP="000F2FE2">
      <w:pPr>
        <w:tabs>
          <w:tab w:val="left" w:pos="3503"/>
        </w:tabs>
        <w:jc w:val="both"/>
        <w:rPr>
          <w:rFonts w:cs="Arial"/>
          <w:b/>
          <w:bCs/>
        </w:rPr>
      </w:pPr>
    </w:p>
    <w:p w14:paraId="7255F424" w14:textId="5A7A300E" w:rsidR="00B465D4" w:rsidRPr="00B465D4" w:rsidRDefault="00B465D4" w:rsidP="000F2FE2">
      <w:pPr>
        <w:jc w:val="both"/>
        <w:rPr>
          <w:rFonts w:cs="Arial"/>
          <w:b/>
          <w:bCs/>
        </w:rPr>
      </w:pPr>
      <w:r w:rsidRPr="00B465D4">
        <w:rPr>
          <w:rFonts w:cs="Arial"/>
          <w:b/>
          <w:bCs/>
        </w:rPr>
        <w:lastRenderedPageBreak/>
        <w:t>Release 3</w:t>
      </w:r>
    </w:p>
    <w:p w14:paraId="66840B3A" w14:textId="06F65434" w:rsidR="00B465D4" w:rsidRPr="00B465D4" w:rsidRDefault="00B465D4" w:rsidP="000F2FE2">
      <w:pPr>
        <w:jc w:val="both"/>
        <w:rPr>
          <w:rFonts w:cs="Arial"/>
          <w:bCs/>
        </w:rPr>
      </w:pPr>
      <w:r w:rsidRPr="00B465D4">
        <w:rPr>
          <w:rFonts w:cs="Arial"/>
          <w:bCs/>
        </w:rPr>
        <w:t>Enhance system functionality with reporting capabilities and finalize deployment for public access.</w:t>
      </w:r>
    </w:p>
    <w:p w14:paraId="72AF9D8A" w14:textId="77777777" w:rsidR="00B465D4" w:rsidRPr="00B465D4" w:rsidRDefault="00B465D4" w:rsidP="006707B4">
      <w:pPr>
        <w:numPr>
          <w:ilvl w:val="0"/>
          <w:numId w:val="68"/>
        </w:numPr>
        <w:jc w:val="both"/>
        <w:rPr>
          <w:rFonts w:cs="Arial"/>
          <w:b/>
        </w:rPr>
      </w:pPr>
      <w:r w:rsidRPr="00B465D4">
        <w:rPr>
          <w:rFonts w:cs="Arial"/>
          <w:b/>
          <w:bCs/>
        </w:rPr>
        <w:t>Automated Web Reports</w:t>
      </w:r>
      <w:r w:rsidRPr="00B465D4">
        <w:rPr>
          <w:rFonts w:cs="Arial"/>
          <w:b/>
        </w:rPr>
        <w:t xml:space="preserve">: </w:t>
      </w:r>
      <w:r w:rsidRPr="00B465D4">
        <w:rPr>
          <w:rFonts w:cs="Arial"/>
          <w:bCs/>
        </w:rPr>
        <w:t>In this phase, the system will be equipped to generate automated web-based reports, providing real-time insights into metrics like document request statuses, user engagement, and system usage. These reports will aid barangay officials in decision-making, resource management, and tracking project success.</w:t>
      </w:r>
    </w:p>
    <w:p w14:paraId="563B9F6F" w14:textId="77777777" w:rsidR="00B465D4" w:rsidRPr="00B465D4" w:rsidRDefault="00B465D4" w:rsidP="006707B4">
      <w:pPr>
        <w:numPr>
          <w:ilvl w:val="0"/>
          <w:numId w:val="68"/>
        </w:numPr>
        <w:jc w:val="both"/>
        <w:rPr>
          <w:rFonts w:cs="Arial"/>
          <w:b/>
        </w:rPr>
      </w:pPr>
      <w:r w:rsidRPr="00B465D4">
        <w:rPr>
          <w:rFonts w:cs="Arial"/>
          <w:b/>
          <w:bCs/>
        </w:rPr>
        <w:t>Project Deployment</w:t>
      </w:r>
      <w:r w:rsidRPr="00B465D4">
        <w:rPr>
          <w:rFonts w:cs="Arial"/>
          <w:b/>
        </w:rPr>
        <w:t xml:space="preserve">: </w:t>
      </w:r>
      <w:r w:rsidRPr="00B465D4">
        <w:rPr>
          <w:rFonts w:cs="Arial"/>
          <w:bCs/>
        </w:rPr>
        <w:t>The final phase involves deploying the platform to a live environment, making it accessible to all users. This step includes configuring servers, ensuring security measures are in place, and performing final quality assurance testing. Upon deployment, the system will be fully operational, enabling residents, officials, and other stakeholders to interact with the platform as intended.</w:t>
      </w:r>
    </w:p>
    <w:p w14:paraId="792830E2" w14:textId="77777777" w:rsidR="00AC70A7" w:rsidRPr="006400B9" w:rsidRDefault="00AC70A7" w:rsidP="00AC70A7">
      <w:pPr>
        <w:rPr>
          <w:rFonts w:cs="Arial"/>
        </w:rPr>
      </w:pPr>
    </w:p>
    <w:p w14:paraId="1ECDA378" w14:textId="77777777" w:rsidR="00AC70A7" w:rsidRPr="006400B9" w:rsidRDefault="00AC70A7" w:rsidP="00AC70A7">
      <w:pPr>
        <w:rPr>
          <w:rFonts w:cs="Arial"/>
        </w:rPr>
      </w:pPr>
    </w:p>
    <w:p w14:paraId="62137ECC" w14:textId="77777777" w:rsidR="00AC70A7" w:rsidRPr="006400B9" w:rsidRDefault="00AC70A7" w:rsidP="00AC70A7">
      <w:pPr>
        <w:rPr>
          <w:rFonts w:cs="Arial"/>
        </w:rPr>
      </w:pPr>
    </w:p>
    <w:p w14:paraId="66BE0BF0" w14:textId="77777777" w:rsidR="00AC70A7" w:rsidRPr="006400B9" w:rsidRDefault="00AC70A7" w:rsidP="00AC70A7">
      <w:pPr>
        <w:rPr>
          <w:rFonts w:cs="Arial"/>
        </w:rPr>
      </w:pPr>
    </w:p>
    <w:p w14:paraId="564F2BBD" w14:textId="77777777" w:rsidR="00AC70A7" w:rsidRPr="006400B9" w:rsidRDefault="00AC70A7" w:rsidP="00AC70A7">
      <w:pPr>
        <w:rPr>
          <w:rFonts w:cs="Arial"/>
        </w:rPr>
      </w:pPr>
    </w:p>
    <w:p w14:paraId="76D7FA2C" w14:textId="77777777" w:rsidR="00AC70A7" w:rsidRPr="006400B9" w:rsidRDefault="00AC70A7" w:rsidP="00AC70A7">
      <w:pPr>
        <w:rPr>
          <w:rFonts w:cs="Arial"/>
        </w:rPr>
      </w:pPr>
    </w:p>
    <w:p w14:paraId="6ECE582F" w14:textId="77777777" w:rsidR="00AC70A7" w:rsidRPr="006400B9" w:rsidRDefault="00AC70A7" w:rsidP="00AC70A7">
      <w:pPr>
        <w:rPr>
          <w:rFonts w:cs="Arial"/>
        </w:rPr>
      </w:pPr>
    </w:p>
    <w:p w14:paraId="4F2352CC" w14:textId="77777777" w:rsidR="00AC70A7" w:rsidRPr="006400B9" w:rsidRDefault="00AC70A7" w:rsidP="00AC70A7">
      <w:pPr>
        <w:rPr>
          <w:rFonts w:cs="Arial"/>
        </w:rPr>
      </w:pPr>
    </w:p>
    <w:p w14:paraId="591B5B6A" w14:textId="77777777" w:rsidR="00AC70A7" w:rsidRPr="006400B9" w:rsidRDefault="00AC70A7" w:rsidP="00AC70A7">
      <w:pPr>
        <w:rPr>
          <w:rFonts w:cs="Arial"/>
        </w:rPr>
      </w:pPr>
    </w:p>
    <w:p w14:paraId="55E9F4BD" w14:textId="77777777" w:rsidR="00AC70A7" w:rsidRPr="006400B9" w:rsidRDefault="00AC70A7" w:rsidP="00AC70A7">
      <w:pPr>
        <w:rPr>
          <w:rFonts w:cs="Arial"/>
        </w:rPr>
      </w:pPr>
    </w:p>
    <w:p w14:paraId="7F5370B6" w14:textId="77777777" w:rsidR="00AC70A7" w:rsidRPr="006400B9" w:rsidRDefault="00AC70A7" w:rsidP="00AC70A7">
      <w:pPr>
        <w:rPr>
          <w:rFonts w:cs="Arial"/>
        </w:rPr>
      </w:pPr>
    </w:p>
    <w:p w14:paraId="3F33B14B" w14:textId="77777777" w:rsidR="00AC70A7" w:rsidRPr="006400B9" w:rsidRDefault="00AC70A7" w:rsidP="00AC70A7">
      <w:pPr>
        <w:rPr>
          <w:rFonts w:cs="Arial"/>
        </w:rPr>
      </w:pPr>
    </w:p>
    <w:p w14:paraId="14088033" w14:textId="77777777" w:rsidR="00AC70A7" w:rsidRPr="006400B9" w:rsidRDefault="00AC70A7" w:rsidP="00AC70A7">
      <w:pPr>
        <w:rPr>
          <w:rFonts w:cs="Arial"/>
        </w:rPr>
      </w:pPr>
    </w:p>
    <w:p w14:paraId="2B1680F4" w14:textId="77777777" w:rsidR="00AC70A7" w:rsidRPr="006400B9" w:rsidRDefault="00AC70A7" w:rsidP="00AC70A7">
      <w:pPr>
        <w:rPr>
          <w:rFonts w:cs="Arial"/>
        </w:rPr>
      </w:pPr>
    </w:p>
    <w:p w14:paraId="56FBA78C" w14:textId="77777777" w:rsidR="00AC70A7" w:rsidRPr="006400B9" w:rsidRDefault="00AC70A7" w:rsidP="00AC70A7">
      <w:pPr>
        <w:rPr>
          <w:rFonts w:cs="Arial"/>
        </w:rPr>
      </w:pPr>
    </w:p>
    <w:p w14:paraId="10EA5882" w14:textId="77777777" w:rsidR="00AC70A7" w:rsidRPr="006400B9" w:rsidRDefault="00AC70A7" w:rsidP="00AC70A7">
      <w:pPr>
        <w:rPr>
          <w:rFonts w:cs="Arial"/>
        </w:rPr>
      </w:pPr>
    </w:p>
    <w:p w14:paraId="78899D5C" w14:textId="0008B40B" w:rsidR="000121B7" w:rsidRPr="006400B9" w:rsidRDefault="000121B7" w:rsidP="00AC70A7">
      <w:pPr>
        <w:rPr>
          <w:rFonts w:cs="Arial"/>
        </w:rPr>
      </w:pPr>
    </w:p>
    <w:p w14:paraId="4E61B25B" w14:textId="77777777" w:rsidR="000121B7" w:rsidRPr="006400B9" w:rsidRDefault="000121B7" w:rsidP="00AC70A7">
      <w:pPr>
        <w:rPr>
          <w:rFonts w:cs="Arial"/>
        </w:rPr>
      </w:pPr>
    </w:p>
    <w:p w14:paraId="500D92D9" w14:textId="77777777" w:rsidR="00AC70A7" w:rsidRPr="006400B9" w:rsidRDefault="00AC70A7" w:rsidP="00AC70A7">
      <w:pPr>
        <w:rPr>
          <w:rFonts w:cs="Arial"/>
        </w:rPr>
      </w:pPr>
    </w:p>
    <w:p w14:paraId="728B4011" w14:textId="061737A1" w:rsidR="002411F5" w:rsidRPr="006400B9" w:rsidRDefault="002411F5" w:rsidP="002411F5">
      <w:pPr>
        <w:pStyle w:val="Heading2"/>
        <w:rPr>
          <w:rFonts w:cs="Arial"/>
        </w:rPr>
      </w:pPr>
      <w:bookmarkStart w:id="93" w:name="_Toc181174116"/>
      <w:r w:rsidRPr="006400B9">
        <w:rPr>
          <w:rFonts w:cs="Arial"/>
        </w:rPr>
        <w:lastRenderedPageBreak/>
        <w:t xml:space="preserve">Appendix </w:t>
      </w:r>
      <w:r w:rsidR="00AC70A7" w:rsidRPr="006400B9">
        <w:rPr>
          <w:rFonts w:cs="Arial"/>
        </w:rPr>
        <w:t>D</w:t>
      </w:r>
      <w:r w:rsidRPr="006400B9">
        <w:rPr>
          <w:rFonts w:cs="Arial"/>
        </w:rPr>
        <w:t>: Product Roadmap</w:t>
      </w:r>
      <w:bookmarkEnd w:id="93"/>
    </w:p>
    <w:p w14:paraId="72245BCF" w14:textId="43FC2C92" w:rsidR="00F72846" w:rsidRPr="006400B9" w:rsidRDefault="00F72846" w:rsidP="001D63B9">
      <w:pPr>
        <w:pStyle w:val="Caption"/>
        <w:keepNext/>
        <w:spacing w:after="0" w:line="360" w:lineRule="auto"/>
        <w:rPr>
          <w:rFonts w:cs="Arial"/>
          <w:sz w:val="20"/>
          <w:szCs w:val="20"/>
        </w:rPr>
      </w:pPr>
    </w:p>
    <w:p w14:paraId="4AFB644F" w14:textId="48AEE21E" w:rsidR="001D63B9" w:rsidRPr="006400B9" w:rsidRDefault="001D63B9" w:rsidP="001D63B9">
      <w:pPr>
        <w:pStyle w:val="Caption"/>
        <w:keepNext/>
        <w:rPr>
          <w:rFonts w:cs="Arial"/>
          <w:sz w:val="20"/>
          <w:szCs w:val="20"/>
        </w:rPr>
      </w:pPr>
      <w:bookmarkStart w:id="94" w:name="_Toc169253458"/>
      <w:bookmarkStart w:id="95" w:name="_Toc170391724"/>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VI</w:t>
      </w:r>
      <w:r w:rsidRPr="006400B9">
        <w:rPr>
          <w:rFonts w:cs="Arial"/>
          <w:sz w:val="20"/>
          <w:szCs w:val="20"/>
        </w:rPr>
        <w:fldChar w:fldCharType="end"/>
      </w:r>
      <w:r w:rsidRPr="006400B9">
        <w:rPr>
          <w:rFonts w:cs="Arial"/>
          <w:sz w:val="20"/>
          <w:szCs w:val="20"/>
        </w:rPr>
        <w:t>. Product Roadmap</w:t>
      </w:r>
      <w:bookmarkEnd w:id="94"/>
      <w:bookmarkEnd w:id="95"/>
    </w:p>
    <w:tbl>
      <w:tblPr>
        <w:tblStyle w:val="TableGrid"/>
        <w:tblW w:w="0" w:type="auto"/>
        <w:tblLayout w:type="fixed"/>
        <w:tblLook w:val="06A0" w:firstRow="1" w:lastRow="0" w:firstColumn="1" w:lastColumn="0" w:noHBand="1" w:noVBand="1"/>
      </w:tblPr>
      <w:tblGrid>
        <w:gridCol w:w="3120"/>
        <w:gridCol w:w="3120"/>
        <w:gridCol w:w="3120"/>
      </w:tblGrid>
      <w:tr w:rsidR="2BF7E994" w14:paraId="20BEF02B" w14:textId="77777777" w:rsidTr="2BF7E994">
        <w:trPr>
          <w:trHeight w:val="300"/>
        </w:trPr>
        <w:tc>
          <w:tcPr>
            <w:tcW w:w="3120" w:type="dxa"/>
            <w:tcBorders>
              <w:top w:val="single" w:sz="12" w:space="0" w:color="000000" w:themeColor="text1"/>
              <w:left w:val="none" w:sz="4" w:space="0" w:color="000000" w:themeColor="text1"/>
              <w:bottom w:val="single" w:sz="12" w:space="0" w:color="000000" w:themeColor="text1"/>
              <w:right w:val="none" w:sz="12" w:space="0" w:color="000000" w:themeColor="text1"/>
            </w:tcBorders>
          </w:tcPr>
          <w:p w14:paraId="04728C81" w14:textId="450C6BFA" w:rsidR="2BF7E994" w:rsidRPr="006400B9" w:rsidRDefault="2BF7E994" w:rsidP="2BF7E994">
            <w:pPr>
              <w:rPr>
                <w:rFonts w:cs="Arial"/>
                <w:b/>
                <w:bCs/>
              </w:rPr>
            </w:pPr>
          </w:p>
          <w:p w14:paraId="54E24CFF" w14:textId="2EF4CF48" w:rsidR="2673F51F" w:rsidRPr="006400B9" w:rsidRDefault="2673F51F" w:rsidP="2BF7E994">
            <w:pPr>
              <w:jc w:val="center"/>
              <w:rPr>
                <w:rFonts w:cs="Arial"/>
                <w:b/>
                <w:bCs/>
              </w:rPr>
            </w:pPr>
            <w:r w:rsidRPr="006400B9">
              <w:rPr>
                <w:rFonts w:cs="Arial"/>
                <w:b/>
                <w:bCs/>
              </w:rPr>
              <w:t>SNTSDEV</w:t>
            </w:r>
          </w:p>
          <w:p w14:paraId="1D54A75D" w14:textId="195C1770" w:rsidR="2BF7E994" w:rsidRPr="006400B9" w:rsidRDefault="2BF7E994" w:rsidP="2BF7E994">
            <w:pPr>
              <w:rPr>
                <w:rFonts w:cs="Arial"/>
                <w:b/>
                <w:bCs/>
              </w:rPr>
            </w:pPr>
          </w:p>
        </w:tc>
        <w:tc>
          <w:tcPr>
            <w:tcW w:w="3120" w:type="dxa"/>
            <w:tcBorders>
              <w:top w:val="single" w:sz="12" w:space="0" w:color="000000" w:themeColor="text1"/>
              <w:left w:val="none" w:sz="12" w:space="0" w:color="000000" w:themeColor="text1"/>
              <w:bottom w:val="single" w:sz="12" w:space="0" w:color="000000" w:themeColor="text1"/>
              <w:right w:val="none" w:sz="12" w:space="0" w:color="000000" w:themeColor="text1"/>
            </w:tcBorders>
          </w:tcPr>
          <w:p w14:paraId="316B060D" w14:textId="4EE6B33E" w:rsidR="2BF7E994" w:rsidRPr="006400B9" w:rsidRDefault="2BF7E994" w:rsidP="2BF7E994">
            <w:pPr>
              <w:rPr>
                <w:rFonts w:cs="Arial"/>
                <w:b/>
                <w:bCs/>
              </w:rPr>
            </w:pPr>
          </w:p>
          <w:p w14:paraId="66E315AE" w14:textId="5D4E82FE" w:rsidR="2673F51F" w:rsidRPr="006400B9" w:rsidRDefault="2673F51F" w:rsidP="2BF7E994">
            <w:pPr>
              <w:jc w:val="center"/>
              <w:rPr>
                <w:rFonts w:cs="Arial"/>
                <w:b/>
                <w:bCs/>
              </w:rPr>
            </w:pPr>
            <w:r w:rsidRPr="006400B9">
              <w:rPr>
                <w:rFonts w:cs="Arial"/>
                <w:b/>
                <w:bCs/>
              </w:rPr>
              <w:t>SSYADD1</w:t>
            </w:r>
          </w:p>
        </w:tc>
        <w:tc>
          <w:tcPr>
            <w:tcW w:w="3120" w:type="dxa"/>
            <w:tcBorders>
              <w:top w:val="single" w:sz="12" w:space="0" w:color="000000" w:themeColor="text1"/>
              <w:left w:val="none" w:sz="12" w:space="0" w:color="000000" w:themeColor="text1"/>
              <w:bottom w:val="single" w:sz="12" w:space="0" w:color="000000" w:themeColor="text1"/>
              <w:right w:val="none" w:sz="4" w:space="0" w:color="000000" w:themeColor="text1"/>
            </w:tcBorders>
          </w:tcPr>
          <w:p w14:paraId="365C73A7" w14:textId="366E07BE" w:rsidR="2BF7E994" w:rsidRPr="006400B9" w:rsidRDefault="2BF7E994" w:rsidP="2BF7E994">
            <w:pPr>
              <w:rPr>
                <w:rFonts w:cs="Arial"/>
                <w:b/>
                <w:bCs/>
              </w:rPr>
            </w:pPr>
          </w:p>
          <w:p w14:paraId="52C1EF44" w14:textId="655A4FC9" w:rsidR="2673F51F" w:rsidRPr="006400B9" w:rsidRDefault="2673F51F" w:rsidP="2BF7E994">
            <w:pPr>
              <w:jc w:val="center"/>
              <w:rPr>
                <w:rFonts w:cs="Arial"/>
                <w:b/>
                <w:bCs/>
              </w:rPr>
            </w:pPr>
            <w:r w:rsidRPr="006400B9">
              <w:rPr>
                <w:rFonts w:cs="Arial"/>
                <w:b/>
                <w:bCs/>
              </w:rPr>
              <w:t>SCSPROJ</w:t>
            </w:r>
          </w:p>
        </w:tc>
      </w:tr>
      <w:tr w:rsidR="2BF7E994" w14:paraId="13785DF0" w14:textId="77777777" w:rsidTr="73F32157">
        <w:trPr>
          <w:trHeight w:val="7155"/>
        </w:trPr>
        <w:tc>
          <w:tcPr>
            <w:tcW w:w="3120"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028C6D63" w14:textId="14E3BB99" w:rsidR="2BF7E994" w:rsidRPr="006400B9" w:rsidRDefault="2BF7E994" w:rsidP="2BF7E994">
            <w:pPr>
              <w:rPr>
                <w:rFonts w:cs="Arial"/>
              </w:rPr>
            </w:pPr>
          </w:p>
          <w:p w14:paraId="73D52BB3" w14:textId="199A21F4" w:rsidR="2673F51F" w:rsidRPr="006400B9" w:rsidRDefault="2673F51F" w:rsidP="2BF7E994">
            <w:pPr>
              <w:rPr>
                <w:rFonts w:cs="Arial"/>
                <w:b/>
              </w:rPr>
            </w:pPr>
            <w:r w:rsidRPr="006400B9">
              <w:rPr>
                <w:rFonts w:cs="Arial"/>
                <w:b/>
              </w:rPr>
              <w:t>Finding client</w:t>
            </w:r>
          </w:p>
          <w:p w14:paraId="01F552D8" w14:textId="7526EF87" w:rsidR="26FEF361" w:rsidRPr="006400B9" w:rsidRDefault="6E23F3CC" w:rsidP="006707B4">
            <w:pPr>
              <w:pStyle w:val="ListParagraph"/>
              <w:numPr>
                <w:ilvl w:val="0"/>
                <w:numId w:val="37"/>
              </w:numPr>
              <w:spacing w:line="259" w:lineRule="auto"/>
              <w:rPr>
                <w:rFonts w:cs="Arial"/>
                <w:sz w:val="20"/>
                <w:szCs w:val="20"/>
              </w:rPr>
            </w:pPr>
            <w:r w:rsidRPr="006400B9">
              <w:rPr>
                <w:rFonts w:cs="Arial"/>
              </w:rPr>
              <w:t xml:space="preserve">Looking for </w:t>
            </w:r>
            <w:r w:rsidR="502C58F0" w:rsidRPr="006400B9">
              <w:rPr>
                <w:rFonts w:cs="Arial"/>
              </w:rPr>
              <w:t>possible clients</w:t>
            </w:r>
          </w:p>
          <w:p w14:paraId="45EF867D" w14:textId="5FB77545" w:rsidR="2673F51F" w:rsidRPr="006400B9" w:rsidRDefault="041EA910" w:rsidP="006707B4">
            <w:pPr>
              <w:pStyle w:val="ListParagraph"/>
              <w:numPr>
                <w:ilvl w:val="0"/>
                <w:numId w:val="37"/>
              </w:numPr>
              <w:rPr>
                <w:rFonts w:cs="Arial"/>
                <w:sz w:val="20"/>
                <w:szCs w:val="20"/>
              </w:rPr>
            </w:pPr>
            <w:r w:rsidRPr="006400B9">
              <w:rPr>
                <w:rFonts w:cs="Arial"/>
              </w:rPr>
              <w:t>Proposing initial idea</w:t>
            </w:r>
          </w:p>
          <w:p w14:paraId="13213C5D" w14:textId="7ACCFA8F" w:rsidR="2673F51F" w:rsidRPr="006400B9" w:rsidRDefault="2673F51F" w:rsidP="006707B4">
            <w:pPr>
              <w:pStyle w:val="ListParagraph"/>
              <w:numPr>
                <w:ilvl w:val="0"/>
                <w:numId w:val="37"/>
              </w:numPr>
              <w:rPr>
                <w:rFonts w:cs="Arial"/>
                <w:sz w:val="20"/>
                <w:szCs w:val="20"/>
              </w:rPr>
            </w:pPr>
            <w:r w:rsidRPr="006400B9">
              <w:rPr>
                <w:rFonts w:cs="Arial"/>
              </w:rPr>
              <w:t>Research</w:t>
            </w:r>
          </w:p>
          <w:p w14:paraId="6EE352B6" w14:textId="479FCEF4" w:rsidR="2673F51F" w:rsidRPr="006400B9" w:rsidRDefault="2673F51F" w:rsidP="2BF7E994">
            <w:pPr>
              <w:rPr>
                <w:rFonts w:cs="Arial"/>
                <w:b/>
              </w:rPr>
            </w:pPr>
            <w:r w:rsidRPr="006400B9">
              <w:rPr>
                <w:rFonts w:cs="Arial"/>
                <w:b/>
              </w:rPr>
              <w:t>Identifying Problems</w:t>
            </w:r>
          </w:p>
          <w:p w14:paraId="35B54AE2" w14:textId="75CE878A" w:rsidR="2673F51F" w:rsidRPr="006400B9" w:rsidRDefault="2673F51F" w:rsidP="006707B4">
            <w:pPr>
              <w:pStyle w:val="ListParagraph"/>
              <w:numPr>
                <w:ilvl w:val="0"/>
                <w:numId w:val="36"/>
              </w:numPr>
              <w:rPr>
                <w:rFonts w:cs="Arial"/>
                <w:sz w:val="20"/>
                <w:szCs w:val="20"/>
              </w:rPr>
            </w:pPr>
            <w:r w:rsidRPr="006400B9">
              <w:rPr>
                <w:rFonts w:cs="Arial"/>
              </w:rPr>
              <w:t>User Interview</w:t>
            </w:r>
          </w:p>
          <w:p w14:paraId="04BAF923" w14:textId="0EAD20EF" w:rsidR="2673F51F" w:rsidRPr="006400B9" w:rsidRDefault="2673F51F" w:rsidP="006707B4">
            <w:pPr>
              <w:pStyle w:val="ListParagraph"/>
              <w:numPr>
                <w:ilvl w:val="0"/>
                <w:numId w:val="36"/>
              </w:numPr>
              <w:rPr>
                <w:rFonts w:cs="Arial"/>
                <w:sz w:val="20"/>
                <w:szCs w:val="20"/>
              </w:rPr>
            </w:pPr>
            <w:r w:rsidRPr="006400B9">
              <w:rPr>
                <w:rFonts w:cs="Arial"/>
              </w:rPr>
              <w:t>Client Interview</w:t>
            </w:r>
          </w:p>
          <w:p w14:paraId="2CC6309B" w14:textId="166C51D1" w:rsidR="2673F51F" w:rsidRPr="006400B9" w:rsidRDefault="2673F51F" w:rsidP="006707B4">
            <w:pPr>
              <w:pStyle w:val="ListParagraph"/>
              <w:numPr>
                <w:ilvl w:val="0"/>
                <w:numId w:val="36"/>
              </w:numPr>
              <w:rPr>
                <w:rFonts w:cs="Arial"/>
                <w:sz w:val="20"/>
                <w:szCs w:val="20"/>
              </w:rPr>
            </w:pPr>
            <w:r w:rsidRPr="006400B9">
              <w:rPr>
                <w:rFonts w:cs="Arial"/>
              </w:rPr>
              <w:t>Proposal of ideas</w:t>
            </w:r>
          </w:p>
          <w:p w14:paraId="3A827EFD" w14:textId="2647BD74" w:rsidR="2673F51F" w:rsidRPr="006400B9" w:rsidRDefault="2673F51F" w:rsidP="2BF7E994">
            <w:pPr>
              <w:rPr>
                <w:rFonts w:cs="Arial"/>
                <w:b/>
              </w:rPr>
            </w:pPr>
            <w:r w:rsidRPr="006400B9">
              <w:rPr>
                <w:rFonts w:cs="Arial"/>
                <w:b/>
              </w:rPr>
              <w:t>Performing Analysis</w:t>
            </w:r>
          </w:p>
          <w:p w14:paraId="3419136F" w14:textId="090C2964" w:rsidR="2673F51F" w:rsidRPr="006400B9" w:rsidRDefault="2673F51F" w:rsidP="006707B4">
            <w:pPr>
              <w:pStyle w:val="ListParagraph"/>
              <w:numPr>
                <w:ilvl w:val="0"/>
                <w:numId w:val="35"/>
              </w:numPr>
              <w:rPr>
                <w:rFonts w:cs="Arial"/>
                <w:sz w:val="20"/>
                <w:szCs w:val="20"/>
              </w:rPr>
            </w:pPr>
            <w:r w:rsidRPr="006400B9">
              <w:rPr>
                <w:rFonts w:cs="Arial"/>
              </w:rPr>
              <w:t>Concept analysis</w:t>
            </w:r>
          </w:p>
          <w:p w14:paraId="59A2CE6D" w14:textId="7D961DA3" w:rsidR="2673F51F" w:rsidRPr="006400B9" w:rsidRDefault="2673F51F" w:rsidP="006707B4">
            <w:pPr>
              <w:pStyle w:val="ListParagraph"/>
              <w:numPr>
                <w:ilvl w:val="0"/>
                <w:numId w:val="35"/>
              </w:numPr>
              <w:rPr>
                <w:rFonts w:cs="Arial"/>
                <w:sz w:val="20"/>
                <w:szCs w:val="20"/>
              </w:rPr>
            </w:pPr>
            <w:r w:rsidRPr="006400B9">
              <w:rPr>
                <w:rFonts w:cs="Arial"/>
              </w:rPr>
              <w:t>SWOT Analysis</w:t>
            </w:r>
          </w:p>
          <w:p w14:paraId="7B3720B1" w14:textId="41AB83B6" w:rsidR="2673F51F" w:rsidRPr="006400B9" w:rsidRDefault="2673F51F" w:rsidP="006707B4">
            <w:pPr>
              <w:pStyle w:val="ListParagraph"/>
              <w:numPr>
                <w:ilvl w:val="0"/>
                <w:numId w:val="35"/>
              </w:numPr>
              <w:rPr>
                <w:rFonts w:cs="Arial"/>
                <w:sz w:val="20"/>
                <w:szCs w:val="20"/>
              </w:rPr>
            </w:pPr>
            <w:r w:rsidRPr="006400B9">
              <w:rPr>
                <w:rFonts w:cs="Arial"/>
              </w:rPr>
              <w:t>Fishbone Diagram</w:t>
            </w:r>
          </w:p>
          <w:p w14:paraId="0FF8B18F" w14:textId="4E355748" w:rsidR="2673F51F" w:rsidRPr="006400B9" w:rsidRDefault="2673F51F" w:rsidP="006707B4">
            <w:pPr>
              <w:pStyle w:val="ListParagraph"/>
              <w:numPr>
                <w:ilvl w:val="0"/>
                <w:numId w:val="35"/>
              </w:numPr>
              <w:rPr>
                <w:rFonts w:cs="Arial"/>
                <w:sz w:val="20"/>
                <w:szCs w:val="20"/>
              </w:rPr>
            </w:pPr>
            <w:r w:rsidRPr="006400B9">
              <w:rPr>
                <w:rFonts w:cs="Arial"/>
              </w:rPr>
              <w:t xml:space="preserve">Feasibility </w:t>
            </w:r>
          </w:p>
          <w:p w14:paraId="42BA4661" w14:textId="240DC374" w:rsidR="2673F51F" w:rsidRPr="006400B9" w:rsidRDefault="2673F51F" w:rsidP="2BF7E994">
            <w:pPr>
              <w:rPr>
                <w:rFonts w:cs="Arial"/>
                <w:b/>
              </w:rPr>
            </w:pPr>
            <w:r w:rsidRPr="006400B9">
              <w:rPr>
                <w:rFonts w:cs="Arial"/>
                <w:b/>
              </w:rPr>
              <w:t>Prototype</w:t>
            </w:r>
          </w:p>
          <w:p w14:paraId="13FBEEA5" w14:textId="069AEB19" w:rsidR="2673F51F" w:rsidRPr="006400B9" w:rsidRDefault="2673F51F" w:rsidP="006707B4">
            <w:pPr>
              <w:pStyle w:val="ListParagraph"/>
              <w:numPr>
                <w:ilvl w:val="0"/>
                <w:numId w:val="34"/>
              </w:numPr>
              <w:rPr>
                <w:rFonts w:cs="Arial"/>
                <w:sz w:val="20"/>
                <w:szCs w:val="20"/>
              </w:rPr>
            </w:pPr>
            <w:r w:rsidRPr="006400B9">
              <w:rPr>
                <w:rFonts w:cs="Arial"/>
              </w:rPr>
              <w:t>Identifying features</w:t>
            </w:r>
          </w:p>
          <w:p w14:paraId="3DCFB490" w14:textId="1F62BBFF" w:rsidR="2673F51F" w:rsidRPr="006400B9" w:rsidRDefault="041EA910" w:rsidP="006707B4">
            <w:pPr>
              <w:pStyle w:val="ListParagraph"/>
              <w:numPr>
                <w:ilvl w:val="0"/>
                <w:numId w:val="34"/>
              </w:numPr>
              <w:rPr>
                <w:rFonts w:cs="Arial"/>
                <w:sz w:val="20"/>
                <w:szCs w:val="20"/>
              </w:rPr>
            </w:pPr>
            <w:r w:rsidRPr="006400B9">
              <w:rPr>
                <w:rFonts w:cs="Arial"/>
              </w:rPr>
              <w:t>Lo</w:t>
            </w:r>
            <w:r w:rsidR="749B967B" w:rsidRPr="006400B9">
              <w:rPr>
                <w:rFonts w:cs="Arial"/>
              </w:rPr>
              <w:t>w</w:t>
            </w:r>
            <w:r w:rsidR="2673F51F" w:rsidRPr="006400B9">
              <w:rPr>
                <w:rFonts w:cs="Arial"/>
              </w:rPr>
              <w:t xml:space="preserve"> fidelity prototype</w:t>
            </w:r>
          </w:p>
          <w:p w14:paraId="60516A46" w14:textId="1F55275F" w:rsidR="75F7DD79" w:rsidRPr="006400B9" w:rsidRDefault="75F7DD79" w:rsidP="006707B4">
            <w:pPr>
              <w:pStyle w:val="ListParagraph"/>
              <w:numPr>
                <w:ilvl w:val="0"/>
                <w:numId w:val="34"/>
              </w:numPr>
              <w:rPr>
                <w:rFonts w:cs="Arial"/>
                <w:sz w:val="20"/>
                <w:szCs w:val="20"/>
              </w:rPr>
            </w:pPr>
            <w:r w:rsidRPr="006400B9">
              <w:rPr>
                <w:rFonts w:cs="Arial"/>
              </w:rPr>
              <w:t>High fidelity prototype</w:t>
            </w:r>
          </w:p>
          <w:p w14:paraId="0927E000" w14:textId="4B5AAD9D" w:rsidR="2BF7E994" w:rsidRPr="006400B9" w:rsidRDefault="2BF7E994" w:rsidP="2BF7E994">
            <w:pPr>
              <w:rPr>
                <w:rFonts w:cs="Arial"/>
              </w:rPr>
            </w:pPr>
          </w:p>
        </w:tc>
        <w:tc>
          <w:tcPr>
            <w:tcW w:w="3120"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0F4E19FF" w14:textId="764C8871" w:rsidR="2BF7E994" w:rsidRPr="006400B9" w:rsidRDefault="2BF7E994" w:rsidP="2BF7E994">
            <w:pPr>
              <w:rPr>
                <w:rFonts w:cs="Arial"/>
              </w:rPr>
            </w:pPr>
          </w:p>
          <w:p w14:paraId="6F4F7108" w14:textId="46605110" w:rsidR="61824E77" w:rsidRPr="006400B9" w:rsidRDefault="61824E77" w:rsidP="2BF7E994">
            <w:pPr>
              <w:rPr>
                <w:rFonts w:cs="Arial"/>
                <w:b/>
              </w:rPr>
            </w:pPr>
            <w:r w:rsidRPr="006400B9">
              <w:rPr>
                <w:rFonts w:cs="Arial"/>
                <w:b/>
              </w:rPr>
              <w:t>Database Modelling</w:t>
            </w:r>
          </w:p>
          <w:p w14:paraId="05F33356" w14:textId="1B359CC4" w:rsidR="39E88FB3" w:rsidRPr="006400B9" w:rsidRDefault="00576924" w:rsidP="006707B4">
            <w:pPr>
              <w:pStyle w:val="ListParagraph"/>
              <w:numPr>
                <w:ilvl w:val="0"/>
                <w:numId w:val="33"/>
              </w:numPr>
              <w:rPr>
                <w:rFonts w:cs="Arial"/>
                <w:b/>
              </w:rPr>
            </w:pPr>
            <w:r w:rsidRPr="006400B9">
              <w:rPr>
                <w:rFonts w:cs="Arial"/>
              </w:rPr>
              <w:t>D</w:t>
            </w:r>
            <w:r w:rsidR="00743923" w:rsidRPr="006400B9">
              <w:rPr>
                <w:rFonts w:cs="Arial"/>
              </w:rPr>
              <w:t>atabase schema based on requirements</w:t>
            </w:r>
          </w:p>
          <w:p w14:paraId="2AC10689" w14:textId="46410FCF" w:rsidR="00743923" w:rsidRPr="006400B9" w:rsidRDefault="00E14DCB" w:rsidP="006707B4">
            <w:pPr>
              <w:pStyle w:val="ListParagraph"/>
              <w:numPr>
                <w:ilvl w:val="0"/>
                <w:numId w:val="33"/>
              </w:numPr>
              <w:rPr>
                <w:rFonts w:cs="Arial"/>
                <w:b/>
              </w:rPr>
            </w:pPr>
            <w:r w:rsidRPr="006400B9">
              <w:rPr>
                <w:rFonts w:cs="Arial"/>
              </w:rPr>
              <w:t>Defin</w:t>
            </w:r>
            <w:r w:rsidR="007266D6" w:rsidRPr="006400B9">
              <w:rPr>
                <w:rFonts w:cs="Arial"/>
              </w:rPr>
              <w:t>ed e</w:t>
            </w:r>
            <w:r w:rsidRPr="006400B9">
              <w:rPr>
                <w:rFonts w:cs="Arial"/>
              </w:rPr>
              <w:t>ntity relationships</w:t>
            </w:r>
          </w:p>
          <w:p w14:paraId="705F71E8" w14:textId="15A3B27D" w:rsidR="00743923" w:rsidRPr="006400B9" w:rsidRDefault="00576924" w:rsidP="006707B4">
            <w:pPr>
              <w:pStyle w:val="ListParagraph"/>
              <w:numPr>
                <w:ilvl w:val="0"/>
                <w:numId w:val="33"/>
              </w:numPr>
              <w:rPr>
                <w:rFonts w:cs="Arial"/>
                <w:b/>
              </w:rPr>
            </w:pPr>
            <w:r w:rsidRPr="006400B9">
              <w:rPr>
                <w:rFonts w:cs="Arial"/>
              </w:rPr>
              <w:t>T</w:t>
            </w:r>
            <w:r w:rsidR="00120C0E" w:rsidRPr="006400B9">
              <w:rPr>
                <w:rFonts w:cs="Arial"/>
              </w:rPr>
              <w:t>ables for user data, content, and configurations</w:t>
            </w:r>
          </w:p>
          <w:p w14:paraId="122ADC97" w14:textId="77777777" w:rsidR="00743923" w:rsidRPr="006400B9" w:rsidRDefault="00743923" w:rsidP="00743923">
            <w:pPr>
              <w:rPr>
                <w:rFonts w:cs="Arial"/>
                <w:b/>
              </w:rPr>
            </w:pPr>
          </w:p>
          <w:p w14:paraId="7AA8B930" w14:textId="6A25C132" w:rsidR="514558B1" w:rsidRPr="006400B9" w:rsidRDefault="514558B1" w:rsidP="4982BBCD">
            <w:pPr>
              <w:rPr>
                <w:rFonts w:cs="Arial"/>
                <w:b/>
              </w:rPr>
            </w:pPr>
            <w:r w:rsidRPr="006400B9">
              <w:rPr>
                <w:rFonts w:cs="Arial"/>
                <w:b/>
              </w:rPr>
              <w:t>Website Development</w:t>
            </w:r>
          </w:p>
          <w:p w14:paraId="185F3CF9" w14:textId="6840C538" w:rsidR="00CB0CEE" w:rsidRPr="006400B9" w:rsidRDefault="00CB0CEE" w:rsidP="006707B4">
            <w:pPr>
              <w:pStyle w:val="ListParagraph"/>
              <w:numPr>
                <w:ilvl w:val="0"/>
                <w:numId w:val="31"/>
              </w:numPr>
              <w:rPr>
                <w:rFonts w:cs="Arial"/>
                <w:sz w:val="20"/>
                <w:szCs w:val="20"/>
              </w:rPr>
            </w:pPr>
            <w:r w:rsidRPr="006400B9">
              <w:rPr>
                <w:rFonts w:cs="Arial"/>
              </w:rPr>
              <w:t>UI for administrators, members, and visitors</w:t>
            </w:r>
          </w:p>
          <w:p w14:paraId="20B1543A" w14:textId="0630BE66" w:rsidR="00B32EC8" w:rsidRPr="006400B9" w:rsidRDefault="00B32EC8" w:rsidP="006707B4">
            <w:pPr>
              <w:pStyle w:val="ListParagraph"/>
              <w:numPr>
                <w:ilvl w:val="0"/>
                <w:numId w:val="31"/>
              </w:numPr>
              <w:rPr>
                <w:rFonts w:cs="Arial"/>
                <w:sz w:val="20"/>
                <w:szCs w:val="20"/>
              </w:rPr>
            </w:pPr>
            <w:r w:rsidRPr="006400B9">
              <w:rPr>
                <w:rFonts w:cs="Arial"/>
              </w:rPr>
              <w:t>Develop frontend</w:t>
            </w:r>
            <w:r w:rsidR="00576924" w:rsidRPr="006400B9">
              <w:rPr>
                <w:rFonts w:cs="Arial"/>
              </w:rPr>
              <w:t xml:space="preserve"> and </w:t>
            </w:r>
            <w:r w:rsidR="00D05777" w:rsidRPr="006400B9">
              <w:rPr>
                <w:rFonts w:cs="Arial"/>
              </w:rPr>
              <w:t>Implement backend logic for data handling</w:t>
            </w:r>
          </w:p>
          <w:p w14:paraId="52A89AE9" w14:textId="4AFA8A89" w:rsidR="00120C0E" w:rsidRPr="006400B9" w:rsidRDefault="00E674C6" w:rsidP="006707B4">
            <w:pPr>
              <w:pStyle w:val="ListParagraph"/>
              <w:numPr>
                <w:ilvl w:val="0"/>
                <w:numId w:val="31"/>
              </w:numPr>
              <w:rPr>
                <w:rFonts w:cs="Arial"/>
                <w:sz w:val="20"/>
                <w:szCs w:val="20"/>
              </w:rPr>
            </w:pPr>
            <w:r w:rsidRPr="006400B9">
              <w:rPr>
                <w:rFonts w:cs="Arial"/>
              </w:rPr>
              <w:t>Ensure responsive design across devices</w:t>
            </w:r>
          </w:p>
          <w:p w14:paraId="75913C7A" w14:textId="6546C71C" w:rsidR="06D97C7D" w:rsidRPr="006400B9" w:rsidRDefault="06D97C7D" w:rsidP="06D97C7D">
            <w:pPr>
              <w:rPr>
                <w:rFonts w:cs="Arial"/>
              </w:rPr>
            </w:pPr>
          </w:p>
          <w:p w14:paraId="32C7A7C9" w14:textId="1030319A" w:rsidR="61824E77" w:rsidRPr="006400B9" w:rsidRDefault="5C97C905" w:rsidP="2BF7E994">
            <w:pPr>
              <w:rPr>
                <w:rFonts w:cs="Arial"/>
                <w:b/>
              </w:rPr>
            </w:pPr>
            <w:r w:rsidRPr="006400B9">
              <w:rPr>
                <w:rFonts w:cs="Arial"/>
                <w:b/>
              </w:rPr>
              <w:t>User Login</w:t>
            </w:r>
          </w:p>
          <w:p w14:paraId="2B2803D9" w14:textId="74F0F061" w:rsidR="00AC64BD" w:rsidRPr="006400B9" w:rsidRDefault="00E171AA" w:rsidP="006707B4">
            <w:pPr>
              <w:pStyle w:val="ListParagraph"/>
              <w:numPr>
                <w:ilvl w:val="0"/>
                <w:numId w:val="32"/>
              </w:numPr>
              <w:rPr>
                <w:rFonts w:cs="Arial"/>
                <w:sz w:val="20"/>
                <w:szCs w:val="20"/>
              </w:rPr>
            </w:pPr>
            <w:r w:rsidRPr="006400B9">
              <w:rPr>
                <w:rFonts w:cs="Arial"/>
              </w:rPr>
              <w:t>L</w:t>
            </w:r>
            <w:r w:rsidR="00AC64BD" w:rsidRPr="006400B9">
              <w:rPr>
                <w:rFonts w:cs="Arial"/>
              </w:rPr>
              <w:t>ogin interfaces for different user roles</w:t>
            </w:r>
          </w:p>
          <w:p w14:paraId="5D9D7916" w14:textId="269C1A77" w:rsidR="61824E77" w:rsidRPr="006400B9" w:rsidRDefault="00E171AA" w:rsidP="006707B4">
            <w:pPr>
              <w:pStyle w:val="ListParagraph"/>
              <w:numPr>
                <w:ilvl w:val="0"/>
                <w:numId w:val="32"/>
              </w:numPr>
              <w:rPr>
                <w:rFonts w:cs="Arial"/>
                <w:sz w:val="20"/>
                <w:szCs w:val="20"/>
              </w:rPr>
            </w:pPr>
            <w:r w:rsidRPr="006400B9">
              <w:rPr>
                <w:rFonts w:cs="Arial"/>
              </w:rPr>
              <w:t>A</w:t>
            </w:r>
            <w:r w:rsidR="00576924" w:rsidRPr="006400B9">
              <w:rPr>
                <w:rFonts w:cs="Arial"/>
              </w:rPr>
              <w:t>uthentication using secure protocols</w:t>
            </w:r>
          </w:p>
          <w:p w14:paraId="0F8BE8C4" w14:textId="77777777" w:rsidR="00576924" w:rsidRPr="006400B9" w:rsidRDefault="00E171AA" w:rsidP="006707B4">
            <w:pPr>
              <w:pStyle w:val="ListParagraph"/>
              <w:numPr>
                <w:ilvl w:val="0"/>
                <w:numId w:val="32"/>
              </w:numPr>
              <w:rPr>
                <w:rFonts w:cs="Arial"/>
                <w:sz w:val="20"/>
                <w:szCs w:val="20"/>
              </w:rPr>
            </w:pPr>
            <w:r w:rsidRPr="006400B9">
              <w:rPr>
                <w:rFonts w:cs="Arial"/>
              </w:rPr>
              <w:t>Implement password hashing and encryption</w:t>
            </w:r>
          </w:p>
          <w:p w14:paraId="03E8EC41" w14:textId="36B2F594" w:rsidR="00E171AA" w:rsidRPr="006400B9" w:rsidRDefault="00772C0D" w:rsidP="006707B4">
            <w:pPr>
              <w:pStyle w:val="ListParagraph"/>
              <w:numPr>
                <w:ilvl w:val="0"/>
                <w:numId w:val="32"/>
              </w:numPr>
              <w:rPr>
                <w:rFonts w:cs="Arial"/>
                <w:sz w:val="20"/>
                <w:szCs w:val="20"/>
              </w:rPr>
            </w:pPr>
            <w:r w:rsidRPr="006400B9">
              <w:rPr>
                <w:rFonts w:cs="Arial"/>
              </w:rPr>
              <w:t>Session management and role permissions</w:t>
            </w:r>
          </w:p>
          <w:p w14:paraId="1709139A" w14:textId="597B21AF" w:rsidR="61824E77" w:rsidRPr="006400B9" w:rsidRDefault="61824E77" w:rsidP="73F32157">
            <w:pPr>
              <w:rPr>
                <w:rFonts w:cs="Arial"/>
              </w:rPr>
            </w:pPr>
          </w:p>
        </w:tc>
        <w:tc>
          <w:tcPr>
            <w:tcW w:w="3120" w:type="dxa"/>
            <w:tcBorders>
              <w:top w:val="single" w:sz="12" w:space="0" w:color="000000" w:themeColor="text1"/>
              <w:left w:val="none" w:sz="4" w:space="0" w:color="000000" w:themeColor="text1"/>
              <w:bottom w:val="single" w:sz="12" w:space="0" w:color="000000" w:themeColor="text1"/>
              <w:right w:val="none" w:sz="4" w:space="0" w:color="000000" w:themeColor="text1"/>
            </w:tcBorders>
          </w:tcPr>
          <w:p w14:paraId="6045FF6C" w14:textId="1490ED5C" w:rsidR="2BF7E994" w:rsidRPr="006400B9" w:rsidRDefault="2BF7E994" w:rsidP="2BF7E994">
            <w:pPr>
              <w:rPr>
                <w:rFonts w:cs="Arial"/>
              </w:rPr>
            </w:pPr>
          </w:p>
          <w:p w14:paraId="7EE0C9CE" w14:textId="1D0D3D7A" w:rsidR="10E8B7E3" w:rsidRPr="006400B9" w:rsidRDefault="10E8B7E3" w:rsidP="2BF7E994">
            <w:pPr>
              <w:rPr>
                <w:rFonts w:cs="Arial"/>
                <w:b/>
              </w:rPr>
            </w:pPr>
            <w:r w:rsidRPr="006400B9">
              <w:rPr>
                <w:rFonts w:cs="Arial"/>
                <w:b/>
              </w:rPr>
              <w:t>Automated web reports</w:t>
            </w:r>
          </w:p>
          <w:p w14:paraId="4E70A2FE" w14:textId="5CC6607E" w:rsidR="10E8B7E3" w:rsidRPr="006400B9" w:rsidRDefault="10E8B7E3" w:rsidP="006707B4">
            <w:pPr>
              <w:pStyle w:val="ListParagraph"/>
              <w:numPr>
                <w:ilvl w:val="0"/>
                <w:numId w:val="30"/>
              </w:numPr>
              <w:rPr>
                <w:rFonts w:cs="Arial"/>
                <w:sz w:val="20"/>
                <w:szCs w:val="20"/>
              </w:rPr>
            </w:pPr>
            <w:r w:rsidRPr="006400B9">
              <w:rPr>
                <w:rFonts w:cs="Arial"/>
              </w:rPr>
              <w:t>Website usage reports</w:t>
            </w:r>
          </w:p>
          <w:p w14:paraId="5C5D9BD5" w14:textId="1841FD11" w:rsidR="7DB5990C" w:rsidRPr="006400B9" w:rsidRDefault="7DB5990C" w:rsidP="18DE48DC">
            <w:pPr>
              <w:pStyle w:val="ListParagraph"/>
              <w:rPr>
                <w:rFonts w:cs="Arial"/>
              </w:rPr>
            </w:pPr>
          </w:p>
          <w:p w14:paraId="6CDE9AC6" w14:textId="6E3765B1" w:rsidR="10E8B7E3" w:rsidRPr="006400B9" w:rsidRDefault="10E8B7E3" w:rsidP="2BF7E994">
            <w:pPr>
              <w:rPr>
                <w:rFonts w:cs="Arial"/>
                <w:b/>
              </w:rPr>
            </w:pPr>
            <w:r w:rsidRPr="006400B9">
              <w:rPr>
                <w:rFonts w:cs="Arial"/>
                <w:b/>
              </w:rPr>
              <w:t>Project Deployment</w:t>
            </w:r>
          </w:p>
          <w:p w14:paraId="26F9B86E" w14:textId="503D2AF7" w:rsidR="10E8B7E3" w:rsidRPr="006400B9" w:rsidRDefault="5E7DEBB3" w:rsidP="006707B4">
            <w:pPr>
              <w:pStyle w:val="ListParagraph"/>
              <w:numPr>
                <w:ilvl w:val="0"/>
                <w:numId w:val="29"/>
              </w:numPr>
              <w:rPr>
                <w:rFonts w:cs="Arial"/>
                <w:sz w:val="20"/>
                <w:szCs w:val="20"/>
              </w:rPr>
            </w:pPr>
            <w:r w:rsidRPr="006400B9">
              <w:rPr>
                <w:rFonts w:cs="Arial"/>
              </w:rPr>
              <w:t xml:space="preserve">Website </w:t>
            </w:r>
            <w:r w:rsidR="6BBB0B2B" w:rsidRPr="006400B9">
              <w:rPr>
                <w:rFonts w:cs="Arial"/>
              </w:rPr>
              <w:t>testing</w:t>
            </w:r>
          </w:p>
          <w:p w14:paraId="6DFCB8E7" w14:textId="113FE8BE" w:rsidR="10E8B7E3" w:rsidRPr="006400B9" w:rsidRDefault="7AAE0321" w:rsidP="006707B4">
            <w:pPr>
              <w:pStyle w:val="ListParagraph"/>
              <w:numPr>
                <w:ilvl w:val="0"/>
                <w:numId w:val="29"/>
              </w:numPr>
              <w:rPr>
                <w:rFonts w:cs="Arial"/>
                <w:sz w:val="20"/>
                <w:szCs w:val="20"/>
              </w:rPr>
            </w:pPr>
            <w:r w:rsidRPr="006400B9">
              <w:rPr>
                <w:rFonts w:cs="Arial"/>
              </w:rPr>
              <w:t>Administrator</w:t>
            </w:r>
            <w:r w:rsidR="10E8B7E3" w:rsidRPr="006400B9">
              <w:rPr>
                <w:rFonts w:cs="Arial"/>
              </w:rPr>
              <w:t xml:space="preserve"> training</w:t>
            </w:r>
          </w:p>
        </w:tc>
      </w:tr>
    </w:tbl>
    <w:p w14:paraId="4E4D0BD7" w14:textId="77777777" w:rsidR="005A1DF0" w:rsidRPr="006400B9" w:rsidRDefault="005A1DF0" w:rsidP="005A1DF0">
      <w:pPr>
        <w:pStyle w:val="Heading2"/>
        <w:rPr>
          <w:rFonts w:cs="Arial"/>
        </w:rPr>
      </w:pPr>
    </w:p>
    <w:p w14:paraId="42F8C207" w14:textId="3FF2892F" w:rsidR="3AA593AD" w:rsidRPr="006400B9" w:rsidRDefault="3AA593AD" w:rsidP="3AA593AD">
      <w:pPr>
        <w:rPr>
          <w:rFonts w:cs="Arial"/>
        </w:rPr>
      </w:pPr>
    </w:p>
    <w:p w14:paraId="2ECADFC2" w14:textId="7211E3A1" w:rsidR="3AA593AD" w:rsidRPr="006400B9" w:rsidRDefault="3AA593AD" w:rsidP="3AA593AD">
      <w:pPr>
        <w:rPr>
          <w:rFonts w:cs="Arial"/>
        </w:rPr>
      </w:pPr>
    </w:p>
    <w:p w14:paraId="5E2072DB" w14:textId="5846CAF0" w:rsidR="00A73017" w:rsidRPr="006400B9" w:rsidRDefault="00EC28E3" w:rsidP="00AC70A7">
      <w:pPr>
        <w:tabs>
          <w:tab w:val="left" w:pos="1042"/>
        </w:tabs>
        <w:rPr>
          <w:rFonts w:cs="Arial"/>
        </w:rPr>
      </w:pPr>
      <w:r w:rsidRPr="006400B9">
        <w:rPr>
          <w:rFonts w:cs="Arial"/>
        </w:rPr>
        <w:tab/>
      </w:r>
    </w:p>
    <w:p w14:paraId="6579D5EA" w14:textId="4E67F706" w:rsidR="005A1DF0" w:rsidRPr="006400B9" w:rsidRDefault="005A1DF0" w:rsidP="3AA593AD">
      <w:pPr>
        <w:rPr>
          <w:rFonts w:cs="Arial"/>
        </w:rPr>
      </w:pPr>
    </w:p>
    <w:p w14:paraId="5D7516B4" w14:textId="6181E217" w:rsidR="79EFDDF5" w:rsidRPr="006400B9" w:rsidRDefault="79EFDDF5" w:rsidP="1F1DF101">
      <w:pPr>
        <w:pStyle w:val="Heading2"/>
        <w:rPr>
          <w:rFonts w:cs="Arial"/>
        </w:rPr>
      </w:pPr>
      <w:bookmarkStart w:id="96" w:name="_Toc181174117"/>
      <w:r w:rsidRPr="006400B9">
        <w:rPr>
          <w:rFonts w:cs="Arial"/>
        </w:rPr>
        <w:lastRenderedPageBreak/>
        <w:t>Appendix E: Teams Meetings</w:t>
      </w:r>
      <w:bookmarkEnd w:id="96"/>
    </w:p>
    <w:p w14:paraId="547EB12A" w14:textId="1221A9FE" w:rsidR="0C81197A" w:rsidRPr="006400B9" w:rsidRDefault="0C81197A" w:rsidP="001D63B9">
      <w:pPr>
        <w:pStyle w:val="Caption"/>
        <w:keepNext/>
        <w:spacing w:after="0" w:line="360" w:lineRule="auto"/>
        <w:rPr>
          <w:rFonts w:cs="Arial"/>
        </w:rPr>
      </w:pPr>
    </w:p>
    <w:p w14:paraId="39FA191C" w14:textId="0807D41F" w:rsidR="001D63B9" w:rsidRPr="006400B9" w:rsidRDefault="001D63B9" w:rsidP="001D63B9">
      <w:pPr>
        <w:pStyle w:val="Caption"/>
        <w:keepNext/>
        <w:rPr>
          <w:rFonts w:cs="Arial"/>
          <w:sz w:val="20"/>
          <w:szCs w:val="20"/>
        </w:rPr>
      </w:pPr>
      <w:bookmarkStart w:id="97" w:name="_Toc169253459"/>
      <w:bookmarkStart w:id="98" w:name="_Toc170391725"/>
      <w:r w:rsidRPr="006400B9">
        <w:rPr>
          <w:rFonts w:cs="Arial"/>
          <w:sz w:val="20"/>
          <w:szCs w:val="20"/>
        </w:rPr>
        <w:t xml:space="preserve">Table </w:t>
      </w:r>
      <w:r w:rsidRPr="006400B9">
        <w:rPr>
          <w:rFonts w:cs="Arial"/>
          <w:sz w:val="20"/>
          <w:szCs w:val="20"/>
        </w:rPr>
        <w:fldChar w:fldCharType="begin"/>
      </w:r>
      <w:r w:rsidRPr="006400B9">
        <w:rPr>
          <w:rFonts w:cs="Arial"/>
          <w:sz w:val="20"/>
          <w:szCs w:val="20"/>
        </w:rPr>
        <w:instrText xml:space="preserve"> SEQ Table \* ROMAN </w:instrText>
      </w:r>
      <w:r w:rsidRPr="006400B9">
        <w:rPr>
          <w:rFonts w:cs="Arial"/>
          <w:sz w:val="20"/>
          <w:szCs w:val="20"/>
        </w:rPr>
        <w:fldChar w:fldCharType="separate"/>
      </w:r>
      <w:r w:rsidR="000C307D" w:rsidRPr="006400B9">
        <w:rPr>
          <w:rFonts w:cs="Arial"/>
          <w:sz w:val="20"/>
          <w:szCs w:val="20"/>
        </w:rPr>
        <w:t>VII</w:t>
      </w:r>
      <w:r w:rsidRPr="006400B9">
        <w:rPr>
          <w:rFonts w:cs="Arial"/>
          <w:sz w:val="20"/>
          <w:szCs w:val="20"/>
        </w:rPr>
        <w:fldChar w:fldCharType="end"/>
      </w:r>
      <w:r w:rsidRPr="006400B9">
        <w:rPr>
          <w:rFonts w:cs="Arial"/>
          <w:sz w:val="20"/>
          <w:szCs w:val="20"/>
        </w:rPr>
        <w:t>. Minutes of the Meetings</w:t>
      </w:r>
      <w:bookmarkEnd w:id="97"/>
      <w:bookmarkEnd w:id="98"/>
    </w:p>
    <w:tbl>
      <w:tblPr>
        <w:tblStyle w:val="TableGrid"/>
        <w:tblW w:w="0" w:type="auto"/>
        <w:tblLook w:val="06A0" w:firstRow="1" w:lastRow="0" w:firstColumn="1" w:lastColumn="0" w:noHBand="1" w:noVBand="1"/>
      </w:tblPr>
      <w:tblGrid>
        <w:gridCol w:w="1294"/>
        <w:gridCol w:w="2937"/>
        <w:gridCol w:w="2260"/>
        <w:gridCol w:w="2859"/>
      </w:tblGrid>
      <w:tr w:rsidR="1F1DF101" w14:paraId="22F33128" w14:textId="77777777" w:rsidTr="00F448B2">
        <w:trPr>
          <w:trHeight w:val="300"/>
        </w:trPr>
        <w:tc>
          <w:tcPr>
            <w:tcW w:w="1294" w:type="dxa"/>
          </w:tcPr>
          <w:p w14:paraId="444D5388" w14:textId="2A65C960" w:rsidR="1F1DF101" w:rsidRPr="006400B9" w:rsidRDefault="1F1DF101" w:rsidP="1F1DF101">
            <w:pPr>
              <w:rPr>
                <w:rFonts w:cs="Arial"/>
              </w:rPr>
            </w:pPr>
          </w:p>
          <w:p w14:paraId="7EA0C95B" w14:textId="276976EC" w:rsidR="1F1DF101" w:rsidRPr="006400B9" w:rsidRDefault="1F1DF101" w:rsidP="1F1DF101">
            <w:pPr>
              <w:jc w:val="center"/>
              <w:rPr>
                <w:rFonts w:cs="Arial"/>
              </w:rPr>
            </w:pPr>
            <w:r w:rsidRPr="006400B9">
              <w:rPr>
                <w:rFonts w:cs="Arial"/>
              </w:rPr>
              <w:t>Date</w:t>
            </w:r>
          </w:p>
          <w:p w14:paraId="0B02C700" w14:textId="2E391125" w:rsidR="1F1DF101" w:rsidRPr="006400B9" w:rsidRDefault="1F1DF101">
            <w:pPr>
              <w:rPr>
                <w:rFonts w:cs="Arial"/>
              </w:rPr>
            </w:pPr>
          </w:p>
        </w:tc>
        <w:tc>
          <w:tcPr>
            <w:tcW w:w="2937" w:type="dxa"/>
          </w:tcPr>
          <w:p w14:paraId="2617E950" w14:textId="2681146A" w:rsidR="1F1DF101" w:rsidRPr="006400B9" w:rsidRDefault="1F1DF101" w:rsidP="1F1DF101">
            <w:pPr>
              <w:rPr>
                <w:rFonts w:cs="Arial"/>
              </w:rPr>
            </w:pPr>
          </w:p>
          <w:p w14:paraId="39387ED5" w14:textId="47C6945D" w:rsidR="1F1DF101" w:rsidRPr="006400B9" w:rsidRDefault="1F1DF101" w:rsidP="1F1DF101">
            <w:pPr>
              <w:jc w:val="center"/>
              <w:rPr>
                <w:rFonts w:cs="Arial"/>
              </w:rPr>
            </w:pPr>
            <w:r w:rsidRPr="006400B9">
              <w:rPr>
                <w:rFonts w:cs="Arial"/>
              </w:rPr>
              <w:t>Participants</w:t>
            </w:r>
          </w:p>
        </w:tc>
        <w:tc>
          <w:tcPr>
            <w:tcW w:w="2260" w:type="dxa"/>
          </w:tcPr>
          <w:p w14:paraId="6365651C" w14:textId="22AA4888" w:rsidR="1F1DF101" w:rsidRPr="006400B9" w:rsidRDefault="1F1DF101" w:rsidP="1F1DF101">
            <w:pPr>
              <w:rPr>
                <w:rFonts w:cs="Arial"/>
              </w:rPr>
            </w:pPr>
          </w:p>
          <w:p w14:paraId="799715C7" w14:textId="15C38285" w:rsidR="1F1DF101" w:rsidRPr="006400B9" w:rsidRDefault="1F1DF101" w:rsidP="1F1DF101">
            <w:pPr>
              <w:jc w:val="center"/>
              <w:rPr>
                <w:rFonts w:cs="Arial"/>
              </w:rPr>
            </w:pPr>
            <w:r w:rsidRPr="006400B9">
              <w:rPr>
                <w:rFonts w:cs="Arial"/>
              </w:rPr>
              <w:t>Title</w:t>
            </w:r>
          </w:p>
        </w:tc>
        <w:tc>
          <w:tcPr>
            <w:tcW w:w="2859" w:type="dxa"/>
          </w:tcPr>
          <w:p w14:paraId="1FCD43F9" w14:textId="2E02974E" w:rsidR="1F1DF101" w:rsidRPr="006400B9" w:rsidRDefault="1F1DF101" w:rsidP="1F1DF101">
            <w:pPr>
              <w:rPr>
                <w:rFonts w:cs="Arial"/>
              </w:rPr>
            </w:pPr>
          </w:p>
          <w:p w14:paraId="51261519" w14:textId="06D6B7AA" w:rsidR="1F1DF101" w:rsidRPr="006400B9" w:rsidRDefault="1F1DF101" w:rsidP="1F1DF101">
            <w:pPr>
              <w:jc w:val="center"/>
              <w:rPr>
                <w:rFonts w:cs="Arial"/>
              </w:rPr>
            </w:pPr>
            <w:r w:rsidRPr="006400B9">
              <w:rPr>
                <w:rFonts w:cs="Arial"/>
              </w:rPr>
              <w:t>Agenda</w:t>
            </w:r>
          </w:p>
        </w:tc>
      </w:tr>
      <w:tr w:rsidR="1F1DF101" w14:paraId="14CC4B09" w14:textId="77777777" w:rsidTr="00F448B2">
        <w:trPr>
          <w:trHeight w:val="300"/>
        </w:trPr>
        <w:tc>
          <w:tcPr>
            <w:tcW w:w="1294" w:type="dxa"/>
            <w:vAlign w:val="center"/>
          </w:tcPr>
          <w:p w14:paraId="10C47A7A" w14:textId="1267C4B3" w:rsidR="1F1DF101" w:rsidRPr="006400B9" w:rsidRDefault="1F1DF101" w:rsidP="1F1DF101">
            <w:pPr>
              <w:jc w:val="center"/>
              <w:rPr>
                <w:rFonts w:cs="Arial"/>
              </w:rPr>
            </w:pPr>
          </w:p>
          <w:p w14:paraId="0CA6ACBD" w14:textId="75AD50A1" w:rsidR="1F1DF101" w:rsidRPr="006400B9" w:rsidRDefault="00DD6DA1" w:rsidP="1F1DF101">
            <w:pPr>
              <w:jc w:val="center"/>
              <w:rPr>
                <w:rFonts w:cs="Arial"/>
              </w:rPr>
            </w:pPr>
            <w:r w:rsidRPr="006400B9">
              <w:rPr>
                <w:rFonts w:cs="Arial"/>
              </w:rPr>
              <w:t>August 12</w:t>
            </w:r>
            <w:r w:rsidR="1F1DF101" w:rsidRPr="006400B9">
              <w:rPr>
                <w:rFonts w:cs="Arial"/>
              </w:rPr>
              <w:t>, 2024</w:t>
            </w:r>
          </w:p>
          <w:p w14:paraId="172AC173" w14:textId="1C794F1A" w:rsidR="1F1DF101" w:rsidRPr="006400B9" w:rsidRDefault="1F1DF101" w:rsidP="1F1DF101">
            <w:pPr>
              <w:jc w:val="center"/>
              <w:rPr>
                <w:rFonts w:cs="Arial"/>
              </w:rPr>
            </w:pPr>
          </w:p>
        </w:tc>
        <w:tc>
          <w:tcPr>
            <w:tcW w:w="2937" w:type="dxa"/>
            <w:vAlign w:val="center"/>
          </w:tcPr>
          <w:p w14:paraId="56DCEA0F" w14:textId="58C253A5" w:rsidR="1F1DF101" w:rsidRPr="006400B9" w:rsidRDefault="1F1DF101" w:rsidP="1F1DF101">
            <w:pPr>
              <w:pStyle w:val="ListParagraph"/>
              <w:rPr>
                <w:rFonts w:cs="Arial"/>
              </w:rPr>
            </w:pPr>
          </w:p>
          <w:p w14:paraId="50A2D2B5" w14:textId="1E002E83" w:rsidR="1F1DF101" w:rsidRPr="006400B9" w:rsidRDefault="1F1DF101" w:rsidP="006707B4">
            <w:pPr>
              <w:pStyle w:val="ListParagraph"/>
              <w:numPr>
                <w:ilvl w:val="0"/>
                <w:numId w:val="38"/>
              </w:numPr>
              <w:rPr>
                <w:rFonts w:cs="Arial"/>
              </w:rPr>
            </w:pPr>
            <w:r w:rsidRPr="006400B9">
              <w:rPr>
                <w:rFonts w:cs="Arial"/>
              </w:rPr>
              <w:t>Joana Grace Garcia</w:t>
            </w:r>
          </w:p>
          <w:p w14:paraId="008EBDE9" w14:textId="05732432" w:rsidR="1F1DF101" w:rsidRPr="006400B9" w:rsidRDefault="1F1DF101" w:rsidP="006707B4">
            <w:pPr>
              <w:pStyle w:val="ListParagraph"/>
              <w:numPr>
                <w:ilvl w:val="0"/>
                <w:numId w:val="38"/>
              </w:numPr>
              <w:rPr>
                <w:rFonts w:cs="Arial"/>
              </w:rPr>
            </w:pPr>
            <w:r w:rsidRPr="006400B9">
              <w:rPr>
                <w:rFonts w:cs="Arial"/>
              </w:rPr>
              <w:t>Allan Miguel Moldez</w:t>
            </w:r>
          </w:p>
          <w:p w14:paraId="1B60DCEC" w14:textId="4B456519" w:rsidR="1F1DF101" w:rsidRPr="006400B9" w:rsidRDefault="1F1DF101" w:rsidP="006707B4">
            <w:pPr>
              <w:pStyle w:val="ListParagraph"/>
              <w:numPr>
                <w:ilvl w:val="0"/>
                <w:numId w:val="38"/>
              </w:numPr>
              <w:rPr>
                <w:rFonts w:cs="Arial"/>
              </w:rPr>
            </w:pPr>
            <w:r w:rsidRPr="006400B9">
              <w:rPr>
                <w:rFonts w:cs="Arial"/>
              </w:rPr>
              <w:t>Hazel Ann Mones</w:t>
            </w:r>
          </w:p>
          <w:p w14:paraId="5D042AFA" w14:textId="2769957B" w:rsidR="00291464" w:rsidRPr="006400B9" w:rsidRDefault="00291464" w:rsidP="006707B4">
            <w:pPr>
              <w:pStyle w:val="ListParagraph"/>
              <w:numPr>
                <w:ilvl w:val="0"/>
                <w:numId w:val="38"/>
              </w:numPr>
              <w:rPr>
                <w:rFonts w:cs="Arial"/>
              </w:rPr>
            </w:pPr>
            <w:r w:rsidRPr="006400B9">
              <w:rPr>
                <w:rFonts w:cs="Arial"/>
              </w:rPr>
              <w:t>Jhon Iberson Marinas</w:t>
            </w:r>
          </w:p>
          <w:p w14:paraId="3297573A" w14:textId="6A0D4201" w:rsidR="1F1DF101" w:rsidRPr="006400B9" w:rsidRDefault="1F1DF101" w:rsidP="1F1DF101">
            <w:pPr>
              <w:pStyle w:val="ListParagraph"/>
              <w:rPr>
                <w:rFonts w:cs="Arial"/>
              </w:rPr>
            </w:pPr>
          </w:p>
        </w:tc>
        <w:tc>
          <w:tcPr>
            <w:tcW w:w="2260" w:type="dxa"/>
            <w:vAlign w:val="center"/>
          </w:tcPr>
          <w:p w14:paraId="506F4043" w14:textId="472650F2" w:rsidR="1F1DF101" w:rsidRPr="006400B9" w:rsidRDefault="1F1DF101" w:rsidP="1F1DF101">
            <w:pPr>
              <w:jc w:val="center"/>
              <w:rPr>
                <w:rFonts w:cs="Arial"/>
              </w:rPr>
            </w:pPr>
            <w:r w:rsidRPr="006400B9">
              <w:rPr>
                <w:rFonts w:cs="Arial"/>
              </w:rPr>
              <w:t>1</w:t>
            </w:r>
            <w:r w:rsidRPr="006400B9">
              <w:rPr>
                <w:rFonts w:cs="Arial"/>
                <w:vertAlign w:val="superscript"/>
              </w:rPr>
              <w:t>st</w:t>
            </w:r>
            <w:r w:rsidRPr="006400B9">
              <w:rPr>
                <w:rFonts w:cs="Arial"/>
              </w:rPr>
              <w:t xml:space="preserve"> </w:t>
            </w:r>
            <w:r w:rsidR="00291464" w:rsidRPr="006400B9">
              <w:rPr>
                <w:rFonts w:cs="Arial"/>
              </w:rPr>
              <w:t>Team</w:t>
            </w:r>
            <w:r w:rsidRPr="006400B9">
              <w:rPr>
                <w:rFonts w:cs="Arial"/>
              </w:rPr>
              <w:t xml:space="preserve"> Meeting</w:t>
            </w:r>
          </w:p>
        </w:tc>
        <w:tc>
          <w:tcPr>
            <w:tcW w:w="2859" w:type="dxa"/>
            <w:vAlign w:val="center"/>
          </w:tcPr>
          <w:p w14:paraId="23DC796D" w14:textId="6D8FDEAB" w:rsidR="1F1DF101" w:rsidRPr="006400B9" w:rsidRDefault="004A6C8C" w:rsidP="006707B4">
            <w:pPr>
              <w:pStyle w:val="ListParagraph"/>
              <w:numPr>
                <w:ilvl w:val="0"/>
                <w:numId w:val="39"/>
              </w:numPr>
              <w:rPr>
                <w:rFonts w:cs="Arial"/>
              </w:rPr>
            </w:pPr>
            <w:r w:rsidRPr="006400B9">
              <w:rPr>
                <w:rFonts w:cs="Arial"/>
              </w:rPr>
              <w:t>Project Request Adviser Form</w:t>
            </w:r>
          </w:p>
          <w:p w14:paraId="6DAC4E58" w14:textId="3E4747C9" w:rsidR="1F1DF101" w:rsidRPr="006400B9" w:rsidRDefault="004A6C8C" w:rsidP="006707B4">
            <w:pPr>
              <w:pStyle w:val="ListParagraph"/>
              <w:numPr>
                <w:ilvl w:val="0"/>
                <w:numId w:val="39"/>
              </w:numPr>
              <w:rPr>
                <w:rFonts w:cs="Arial"/>
              </w:rPr>
            </w:pPr>
            <w:r w:rsidRPr="006400B9">
              <w:rPr>
                <w:rFonts w:cs="Arial"/>
              </w:rPr>
              <w:t>PrepareUse Case Diagram/Product Backlog</w:t>
            </w:r>
          </w:p>
          <w:p w14:paraId="54503101" w14:textId="77777777" w:rsidR="1F1DF101" w:rsidRPr="006400B9" w:rsidRDefault="004A6C8C" w:rsidP="006707B4">
            <w:pPr>
              <w:pStyle w:val="ListParagraph"/>
              <w:numPr>
                <w:ilvl w:val="0"/>
                <w:numId w:val="39"/>
              </w:numPr>
              <w:rPr>
                <w:rFonts w:cs="Arial"/>
              </w:rPr>
            </w:pPr>
            <w:r w:rsidRPr="006400B9">
              <w:rPr>
                <w:rFonts w:cs="Arial"/>
              </w:rPr>
              <w:t>Revise Sharepoint</w:t>
            </w:r>
          </w:p>
          <w:p w14:paraId="4615E934" w14:textId="6264D10C" w:rsidR="1F1DF101" w:rsidRPr="006400B9" w:rsidRDefault="004A6C8C" w:rsidP="006707B4">
            <w:pPr>
              <w:pStyle w:val="ListParagraph"/>
              <w:numPr>
                <w:ilvl w:val="0"/>
                <w:numId w:val="39"/>
              </w:numPr>
              <w:rPr>
                <w:rFonts w:cs="Arial"/>
              </w:rPr>
            </w:pPr>
            <w:r w:rsidRPr="006400B9">
              <w:rPr>
                <w:rFonts w:cs="Arial"/>
              </w:rPr>
              <w:t>Fill-up Kanban Board</w:t>
            </w:r>
          </w:p>
        </w:tc>
      </w:tr>
      <w:tr w:rsidR="1F1DF101" w14:paraId="5FE611D9" w14:textId="77777777" w:rsidTr="00F448B2">
        <w:trPr>
          <w:trHeight w:val="300"/>
        </w:trPr>
        <w:tc>
          <w:tcPr>
            <w:tcW w:w="1294" w:type="dxa"/>
            <w:vAlign w:val="center"/>
          </w:tcPr>
          <w:p w14:paraId="54E7A6F5" w14:textId="5FD020C0" w:rsidR="1F1DF101" w:rsidRPr="006400B9" w:rsidRDefault="004A6C8C" w:rsidP="1F1DF101">
            <w:pPr>
              <w:jc w:val="center"/>
              <w:rPr>
                <w:rFonts w:cs="Arial"/>
              </w:rPr>
            </w:pPr>
            <w:r w:rsidRPr="006400B9">
              <w:rPr>
                <w:rFonts w:cs="Arial"/>
              </w:rPr>
              <w:t>August 12</w:t>
            </w:r>
            <w:r w:rsidR="1F1DF101" w:rsidRPr="006400B9">
              <w:rPr>
                <w:rFonts w:cs="Arial"/>
              </w:rPr>
              <w:t>, 2024</w:t>
            </w:r>
          </w:p>
        </w:tc>
        <w:tc>
          <w:tcPr>
            <w:tcW w:w="2937" w:type="dxa"/>
            <w:vAlign w:val="center"/>
          </w:tcPr>
          <w:p w14:paraId="6B52F20D" w14:textId="39315CFE" w:rsidR="1F1DF101" w:rsidRPr="006400B9" w:rsidRDefault="1F1DF101" w:rsidP="1F1DF101">
            <w:pPr>
              <w:pStyle w:val="ListParagraph"/>
              <w:rPr>
                <w:rFonts w:cs="Arial"/>
              </w:rPr>
            </w:pPr>
          </w:p>
          <w:p w14:paraId="3917F5D9" w14:textId="68C29B09" w:rsidR="1F1DF101" w:rsidRPr="006400B9" w:rsidRDefault="00055A74" w:rsidP="006707B4">
            <w:pPr>
              <w:pStyle w:val="ListParagraph"/>
              <w:numPr>
                <w:ilvl w:val="0"/>
                <w:numId w:val="38"/>
              </w:numPr>
              <w:rPr>
                <w:rFonts w:cs="Arial"/>
              </w:rPr>
            </w:pPr>
            <w:r w:rsidRPr="006400B9">
              <w:rPr>
                <w:rFonts w:cs="Arial"/>
              </w:rPr>
              <w:t xml:space="preserve">Mr. </w:t>
            </w:r>
            <w:r w:rsidR="004A6C8C" w:rsidRPr="006400B9">
              <w:rPr>
                <w:rFonts w:cs="Arial"/>
              </w:rPr>
              <w:t xml:space="preserve">Ryan </w:t>
            </w:r>
            <w:r w:rsidR="007357EC" w:rsidRPr="006400B9">
              <w:rPr>
                <w:rFonts w:cs="Arial"/>
              </w:rPr>
              <w:t>Perez (Adviser)</w:t>
            </w:r>
          </w:p>
          <w:p w14:paraId="3A523A96" w14:textId="77777777" w:rsidR="1F1DF101" w:rsidRPr="006400B9" w:rsidRDefault="1F1DF101" w:rsidP="006707B4">
            <w:pPr>
              <w:pStyle w:val="ListParagraph"/>
              <w:numPr>
                <w:ilvl w:val="0"/>
                <w:numId w:val="38"/>
              </w:numPr>
              <w:rPr>
                <w:rFonts w:cs="Arial"/>
              </w:rPr>
            </w:pPr>
            <w:r w:rsidRPr="006400B9">
              <w:rPr>
                <w:rFonts w:cs="Arial"/>
              </w:rPr>
              <w:t>Jo</w:t>
            </w:r>
            <w:r w:rsidR="007357EC" w:rsidRPr="006400B9">
              <w:rPr>
                <w:rFonts w:cs="Arial"/>
              </w:rPr>
              <w:t>se Enrique Nunez</w:t>
            </w:r>
          </w:p>
          <w:p w14:paraId="79D2E28A" w14:textId="79B4A8F6" w:rsidR="1F1DF101" w:rsidRPr="006400B9" w:rsidRDefault="1F1DF101" w:rsidP="1F1DF101">
            <w:pPr>
              <w:pStyle w:val="ListParagraph"/>
              <w:rPr>
                <w:rFonts w:cs="Arial"/>
              </w:rPr>
            </w:pPr>
          </w:p>
        </w:tc>
        <w:tc>
          <w:tcPr>
            <w:tcW w:w="2260" w:type="dxa"/>
            <w:vAlign w:val="center"/>
          </w:tcPr>
          <w:p w14:paraId="3675B0F7" w14:textId="19B28F2C" w:rsidR="1F1DF101" w:rsidRPr="006400B9" w:rsidRDefault="007357EC" w:rsidP="1F1DF101">
            <w:pPr>
              <w:jc w:val="center"/>
              <w:rPr>
                <w:rFonts w:cs="Arial"/>
              </w:rPr>
            </w:pPr>
            <w:r w:rsidRPr="006400B9">
              <w:rPr>
                <w:rFonts w:cs="Arial"/>
              </w:rPr>
              <w:t>1</w:t>
            </w:r>
            <w:r w:rsidRPr="006400B9">
              <w:rPr>
                <w:rFonts w:cs="Arial"/>
                <w:vertAlign w:val="superscript"/>
              </w:rPr>
              <w:t>st</w:t>
            </w:r>
            <w:r w:rsidRPr="006400B9">
              <w:rPr>
                <w:rFonts w:cs="Arial"/>
              </w:rPr>
              <w:t xml:space="preserve"> Adviser</w:t>
            </w:r>
            <w:r w:rsidR="1F1DF101" w:rsidRPr="006400B9">
              <w:rPr>
                <w:rFonts w:cs="Arial"/>
              </w:rPr>
              <w:t xml:space="preserve"> Meeting</w:t>
            </w:r>
          </w:p>
        </w:tc>
        <w:tc>
          <w:tcPr>
            <w:tcW w:w="2859" w:type="dxa"/>
            <w:vAlign w:val="center"/>
          </w:tcPr>
          <w:p w14:paraId="4BEE1A85" w14:textId="46A87D94" w:rsidR="1F1DF101" w:rsidRPr="006400B9" w:rsidRDefault="00B261DA" w:rsidP="006707B4">
            <w:pPr>
              <w:pStyle w:val="ListParagraph"/>
              <w:numPr>
                <w:ilvl w:val="0"/>
                <w:numId w:val="40"/>
              </w:numPr>
              <w:rPr>
                <w:rFonts w:cs="Arial"/>
              </w:rPr>
            </w:pPr>
            <w:r w:rsidRPr="006400B9">
              <w:rPr>
                <w:rFonts w:cs="Arial"/>
              </w:rPr>
              <w:t>Propose Project Adviser Form Request</w:t>
            </w:r>
          </w:p>
        </w:tc>
      </w:tr>
      <w:tr w:rsidR="00883943" w14:paraId="72150F9F" w14:textId="77777777" w:rsidTr="00F448B2">
        <w:trPr>
          <w:trHeight w:val="300"/>
        </w:trPr>
        <w:tc>
          <w:tcPr>
            <w:tcW w:w="1294" w:type="dxa"/>
            <w:vAlign w:val="center"/>
          </w:tcPr>
          <w:p w14:paraId="1B40AD7F" w14:textId="3A873927" w:rsidR="00883943" w:rsidRPr="006400B9" w:rsidRDefault="003E18F8" w:rsidP="451D9901">
            <w:pPr>
              <w:jc w:val="center"/>
              <w:rPr>
                <w:rFonts w:cs="Arial"/>
              </w:rPr>
            </w:pPr>
            <w:r w:rsidRPr="006400B9">
              <w:rPr>
                <w:rFonts w:cs="Arial"/>
              </w:rPr>
              <w:t>August 15</w:t>
            </w:r>
            <w:r w:rsidR="00531F5D" w:rsidRPr="006400B9">
              <w:rPr>
                <w:rFonts w:cs="Arial"/>
              </w:rPr>
              <w:t>, 2024</w:t>
            </w:r>
          </w:p>
        </w:tc>
        <w:tc>
          <w:tcPr>
            <w:tcW w:w="2937" w:type="dxa"/>
            <w:vAlign w:val="center"/>
          </w:tcPr>
          <w:p w14:paraId="4EBEB272" w14:textId="77777777" w:rsidR="00531F5D" w:rsidRPr="006400B9" w:rsidRDefault="00531F5D" w:rsidP="00531F5D">
            <w:pPr>
              <w:pStyle w:val="ListParagraph"/>
              <w:rPr>
                <w:rFonts w:cs="Arial"/>
              </w:rPr>
            </w:pPr>
          </w:p>
          <w:p w14:paraId="72E34177" w14:textId="77777777" w:rsidR="00531F5D" w:rsidRPr="006400B9" w:rsidRDefault="00531F5D" w:rsidP="006707B4">
            <w:pPr>
              <w:pStyle w:val="ListParagraph"/>
              <w:numPr>
                <w:ilvl w:val="0"/>
                <w:numId w:val="38"/>
              </w:numPr>
              <w:rPr>
                <w:rFonts w:cs="Arial"/>
              </w:rPr>
            </w:pPr>
            <w:r w:rsidRPr="006400B9">
              <w:rPr>
                <w:rFonts w:cs="Arial"/>
              </w:rPr>
              <w:t>Joana Grace Garcia</w:t>
            </w:r>
          </w:p>
          <w:p w14:paraId="135371FC" w14:textId="77777777" w:rsidR="003E18F8" w:rsidRPr="006400B9" w:rsidRDefault="003E18F8" w:rsidP="006707B4">
            <w:pPr>
              <w:pStyle w:val="ListParagraph"/>
              <w:numPr>
                <w:ilvl w:val="0"/>
                <w:numId w:val="38"/>
              </w:numPr>
              <w:rPr>
                <w:rFonts w:cs="Arial"/>
              </w:rPr>
            </w:pPr>
            <w:r w:rsidRPr="006400B9">
              <w:rPr>
                <w:rFonts w:cs="Arial"/>
              </w:rPr>
              <w:t>Allan Miguel Moldez</w:t>
            </w:r>
          </w:p>
          <w:p w14:paraId="03489EDA" w14:textId="77777777" w:rsidR="003E18F8" w:rsidRPr="006400B9" w:rsidRDefault="003E18F8" w:rsidP="006707B4">
            <w:pPr>
              <w:pStyle w:val="ListParagraph"/>
              <w:numPr>
                <w:ilvl w:val="0"/>
                <w:numId w:val="38"/>
              </w:numPr>
              <w:rPr>
                <w:rFonts w:cs="Arial"/>
              </w:rPr>
            </w:pPr>
            <w:r w:rsidRPr="006400B9">
              <w:rPr>
                <w:rFonts w:cs="Arial"/>
              </w:rPr>
              <w:t>Hazel Ann Mones</w:t>
            </w:r>
          </w:p>
          <w:p w14:paraId="1402BD8E" w14:textId="77777777" w:rsidR="003E18F8" w:rsidRPr="006400B9" w:rsidRDefault="003E18F8" w:rsidP="006707B4">
            <w:pPr>
              <w:pStyle w:val="ListParagraph"/>
              <w:numPr>
                <w:ilvl w:val="0"/>
                <w:numId w:val="38"/>
              </w:numPr>
              <w:rPr>
                <w:rFonts w:cs="Arial"/>
              </w:rPr>
            </w:pPr>
            <w:r w:rsidRPr="006400B9">
              <w:rPr>
                <w:rFonts w:cs="Arial"/>
              </w:rPr>
              <w:t>Jhon Iberson Marinas</w:t>
            </w:r>
          </w:p>
          <w:p w14:paraId="0DDDFAE4" w14:textId="66439D0D" w:rsidR="003E18F8" w:rsidRPr="006400B9" w:rsidRDefault="003E18F8" w:rsidP="006707B4">
            <w:pPr>
              <w:pStyle w:val="ListParagraph"/>
              <w:numPr>
                <w:ilvl w:val="0"/>
                <w:numId w:val="38"/>
              </w:numPr>
              <w:rPr>
                <w:rFonts w:cs="Arial"/>
              </w:rPr>
            </w:pPr>
            <w:r w:rsidRPr="006400B9">
              <w:rPr>
                <w:rFonts w:cs="Arial"/>
              </w:rPr>
              <w:t>Jose Enrique Nunez</w:t>
            </w:r>
          </w:p>
          <w:p w14:paraId="1B4CB403" w14:textId="77777777" w:rsidR="00883943" w:rsidRPr="006400B9" w:rsidRDefault="00883943" w:rsidP="00986334">
            <w:pPr>
              <w:rPr>
                <w:rFonts w:cs="Arial"/>
              </w:rPr>
            </w:pPr>
          </w:p>
        </w:tc>
        <w:tc>
          <w:tcPr>
            <w:tcW w:w="2260" w:type="dxa"/>
            <w:vAlign w:val="center"/>
          </w:tcPr>
          <w:p w14:paraId="68A28684" w14:textId="0D7B7E53" w:rsidR="00883943" w:rsidRPr="006400B9" w:rsidRDefault="003E18F8" w:rsidP="451D9901">
            <w:pPr>
              <w:jc w:val="center"/>
              <w:rPr>
                <w:rFonts w:cs="Arial"/>
              </w:rPr>
            </w:pPr>
            <w:r w:rsidRPr="006400B9">
              <w:rPr>
                <w:rFonts w:cs="Arial"/>
              </w:rPr>
              <w:t>2</w:t>
            </w:r>
            <w:r w:rsidRPr="006400B9">
              <w:rPr>
                <w:rFonts w:cs="Arial"/>
                <w:vertAlign w:val="superscript"/>
              </w:rPr>
              <w:t>nd</w:t>
            </w:r>
            <w:r w:rsidRPr="006400B9">
              <w:rPr>
                <w:rFonts w:cs="Arial"/>
              </w:rPr>
              <w:t xml:space="preserve"> Team</w:t>
            </w:r>
            <w:r w:rsidR="00531F5D" w:rsidRPr="006400B9">
              <w:rPr>
                <w:rFonts w:cs="Arial"/>
              </w:rPr>
              <w:t xml:space="preserve"> Meeting</w:t>
            </w:r>
          </w:p>
        </w:tc>
        <w:tc>
          <w:tcPr>
            <w:tcW w:w="2859" w:type="dxa"/>
            <w:vAlign w:val="center"/>
          </w:tcPr>
          <w:p w14:paraId="3E0FA89A" w14:textId="77777777" w:rsidR="00883943" w:rsidRPr="006400B9" w:rsidRDefault="003E18F8" w:rsidP="006707B4">
            <w:pPr>
              <w:pStyle w:val="ListParagraph"/>
              <w:numPr>
                <w:ilvl w:val="0"/>
                <w:numId w:val="40"/>
              </w:numPr>
              <w:rPr>
                <w:rFonts w:cs="Arial"/>
              </w:rPr>
            </w:pPr>
            <w:r w:rsidRPr="006400B9">
              <w:rPr>
                <w:rFonts w:cs="Arial"/>
              </w:rPr>
              <w:t xml:space="preserve">Assigning DFD Levels </w:t>
            </w:r>
            <w:r w:rsidR="004F0C2F" w:rsidRPr="006400B9">
              <w:rPr>
                <w:rFonts w:cs="Arial"/>
              </w:rPr>
              <w:t>to each member</w:t>
            </w:r>
          </w:p>
          <w:p w14:paraId="3E0F7555" w14:textId="1E3DAC6C" w:rsidR="00883943" w:rsidRPr="006400B9" w:rsidRDefault="004F0C2F" w:rsidP="006707B4">
            <w:pPr>
              <w:pStyle w:val="ListParagraph"/>
              <w:numPr>
                <w:ilvl w:val="0"/>
                <w:numId w:val="40"/>
              </w:numPr>
              <w:rPr>
                <w:rFonts w:cs="Arial"/>
              </w:rPr>
            </w:pPr>
            <w:r w:rsidRPr="006400B9">
              <w:rPr>
                <w:rFonts w:cs="Arial"/>
              </w:rPr>
              <w:t>Fill-up Kanban Board</w:t>
            </w:r>
          </w:p>
        </w:tc>
      </w:tr>
      <w:tr w:rsidR="00E627FD" w:rsidRPr="006400B9" w14:paraId="2F01AD08" w14:textId="77777777" w:rsidTr="00F448B2">
        <w:trPr>
          <w:trHeight w:val="300"/>
        </w:trPr>
        <w:tc>
          <w:tcPr>
            <w:tcW w:w="1294" w:type="dxa"/>
            <w:vAlign w:val="center"/>
          </w:tcPr>
          <w:p w14:paraId="16160169" w14:textId="0DA42CCD" w:rsidR="00E627FD" w:rsidRPr="006400B9" w:rsidRDefault="00E627FD" w:rsidP="00E627FD">
            <w:pPr>
              <w:jc w:val="center"/>
              <w:rPr>
                <w:rFonts w:cs="Arial"/>
              </w:rPr>
            </w:pPr>
            <w:r w:rsidRPr="006400B9">
              <w:rPr>
                <w:rFonts w:cs="Arial"/>
              </w:rPr>
              <w:t>August 19, 2024</w:t>
            </w:r>
          </w:p>
        </w:tc>
        <w:tc>
          <w:tcPr>
            <w:tcW w:w="2937" w:type="dxa"/>
            <w:vAlign w:val="center"/>
          </w:tcPr>
          <w:p w14:paraId="34BDE934" w14:textId="77777777" w:rsidR="00E627FD" w:rsidRPr="006400B9" w:rsidRDefault="00E627FD" w:rsidP="00E627FD">
            <w:pPr>
              <w:pStyle w:val="ListParagraph"/>
              <w:rPr>
                <w:rFonts w:cs="Arial"/>
              </w:rPr>
            </w:pPr>
          </w:p>
          <w:p w14:paraId="74A846E1" w14:textId="77777777" w:rsidR="00E627FD" w:rsidRPr="006400B9" w:rsidRDefault="00E627FD" w:rsidP="006707B4">
            <w:pPr>
              <w:pStyle w:val="ListParagraph"/>
              <w:numPr>
                <w:ilvl w:val="0"/>
                <w:numId w:val="38"/>
              </w:numPr>
              <w:rPr>
                <w:rFonts w:cs="Arial"/>
              </w:rPr>
            </w:pPr>
            <w:r w:rsidRPr="006400B9">
              <w:rPr>
                <w:rFonts w:cs="Arial"/>
              </w:rPr>
              <w:t>Joana Grace Garcia</w:t>
            </w:r>
          </w:p>
          <w:p w14:paraId="76B42184" w14:textId="77777777" w:rsidR="00E627FD" w:rsidRPr="006400B9" w:rsidRDefault="00E627FD" w:rsidP="006707B4">
            <w:pPr>
              <w:pStyle w:val="ListParagraph"/>
              <w:numPr>
                <w:ilvl w:val="0"/>
                <w:numId w:val="38"/>
              </w:numPr>
              <w:rPr>
                <w:rFonts w:cs="Arial"/>
              </w:rPr>
            </w:pPr>
            <w:r w:rsidRPr="006400B9">
              <w:rPr>
                <w:rFonts w:cs="Arial"/>
              </w:rPr>
              <w:t>Allan Miguel Moldez</w:t>
            </w:r>
          </w:p>
          <w:p w14:paraId="7776C7DA" w14:textId="77777777" w:rsidR="00E627FD" w:rsidRPr="006400B9" w:rsidRDefault="00E627FD" w:rsidP="006707B4">
            <w:pPr>
              <w:pStyle w:val="ListParagraph"/>
              <w:numPr>
                <w:ilvl w:val="0"/>
                <w:numId w:val="38"/>
              </w:numPr>
              <w:rPr>
                <w:rFonts w:cs="Arial"/>
              </w:rPr>
            </w:pPr>
            <w:r w:rsidRPr="006400B9">
              <w:rPr>
                <w:rFonts w:cs="Arial"/>
              </w:rPr>
              <w:t>Hazel Ann Mones</w:t>
            </w:r>
          </w:p>
          <w:p w14:paraId="22DDDCA0" w14:textId="77777777" w:rsidR="00E627FD" w:rsidRPr="006400B9" w:rsidRDefault="00E627FD" w:rsidP="006707B4">
            <w:pPr>
              <w:pStyle w:val="ListParagraph"/>
              <w:numPr>
                <w:ilvl w:val="0"/>
                <w:numId w:val="38"/>
              </w:numPr>
              <w:rPr>
                <w:rFonts w:cs="Arial"/>
              </w:rPr>
            </w:pPr>
            <w:r w:rsidRPr="006400B9">
              <w:rPr>
                <w:rFonts w:cs="Arial"/>
              </w:rPr>
              <w:t>Jhon Iberson Marinas</w:t>
            </w:r>
          </w:p>
          <w:p w14:paraId="3465A54A" w14:textId="77777777" w:rsidR="00E627FD" w:rsidRPr="006400B9" w:rsidRDefault="00E627FD" w:rsidP="006707B4">
            <w:pPr>
              <w:pStyle w:val="ListParagraph"/>
              <w:numPr>
                <w:ilvl w:val="0"/>
                <w:numId w:val="38"/>
              </w:numPr>
              <w:rPr>
                <w:rFonts w:cs="Arial"/>
              </w:rPr>
            </w:pPr>
            <w:r w:rsidRPr="006400B9">
              <w:rPr>
                <w:rFonts w:cs="Arial"/>
              </w:rPr>
              <w:t>Jose Enrique Nunez</w:t>
            </w:r>
          </w:p>
          <w:p w14:paraId="6540CA85" w14:textId="2E00D841" w:rsidR="00E627FD" w:rsidRPr="006400B9" w:rsidRDefault="00E627FD" w:rsidP="00986334">
            <w:pPr>
              <w:rPr>
                <w:rFonts w:cs="Arial"/>
              </w:rPr>
            </w:pPr>
          </w:p>
        </w:tc>
        <w:tc>
          <w:tcPr>
            <w:tcW w:w="2260" w:type="dxa"/>
            <w:vAlign w:val="center"/>
          </w:tcPr>
          <w:p w14:paraId="01A6450F" w14:textId="00176C84" w:rsidR="00E627FD" w:rsidRPr="006400B9" w:rsidRDefault="00E627FD" w:rsidP="00E627FD">
            <w:pPr>
              <w:jc w:val="center"/>
              <w:rPr>
                <w:rFonts w:cs="Arial"/>
              </w:rPr>
            </w:pPr>
            <w:r w:rsidRPr="006400B9">
              <w:rPr>
                <w:rFonts w:cs="Arial"/>
              </w:rPr>
              <w:t>3</w:t>
            </w:r>
            <w:r w:rsidRPr="006400B9">
              <w:rPr>
                <w:rFonts w:cs="Arial"/>
                <w:vertAlign w:val="superscript"/>
              </w:rPr>
              <w:t>rd</w:t>
            </w:r>
            <w:r w:rsidRPr="006400B9">
              <w:rPr>
                <w:rFonts w:cs="Arial"/>
              </w:rPr>
              <w:t xml:space="preserve"> Team Meeting</w:t>
            </w:r>
          </w:p>
        </w:tc>
        <w:tc>
          <w:tcPr>
            <w:tcW w:w="2859" w:type="dxa"/>
            <w:vAlign w:val="center"/>
          </w:tcPr>
          <w:p w14:paraId="00B0F694" w14:textId="77777777" w:rsidR="00E627FD" w:rsidRPr="006400B9" w:rsidRDefault="005B564D" w:rsidP="006707B4">
            <w:pPr>
              <w:pStyle w:val="ListParagraph"/>
              <w:numPr>
                <w:ilvl w:val="0"/>
                <w:numId w:val="63"/>
              </w:numPr>
              <w:rPr>
                <w:rFonts w:cs="Arial"/>
              </w:rPr>
            </w:pPr>
            <w:r w:rsidRPr="006400B9">
              <w:rPr>
                <w:rFonts w:cs="Arial"/>
              </w:rPr>
              <w:t>Update Use Case Diagram</w:t>
            </w:r>
          </w:p>
          <w:p w14:paraId="62B403C6" w14:textId="0F1477C9" w:rsidR="005B564D" w:rsidRPr="006400B9" w:rsidRDefault="005B564D" w:rsidP="006707B4">
            <w:pPr>
              <w:pStyle w:val="ListParagraph"/>
              <w:numPr>
                <w:ilvl w:val="0"/>
                <w:numId w:val="63"/>
              </w:numPr>
              <w:rPr>
                <w:rFonts w:cs="Arial"/>
              </w:rPr>
            </w:pPr>
            <w:r w:rsidRPr="006400B9">
              <w:rPr>
                <w:rFonts w:cs="Arial"/>
              </w:rPr>
              <w:t xml:space="preserve">Start </w:t>
            </w:r>
            <w:r w:rsidR="00F17152" w:rsidRPr="006400B9">
              <w:rPr>
                <w:rFonts w:cs="Arial"/>
              </w:rPr>
              <w:t>Fully Dressed</w:t>
            </w:r>
            <w:r w:rsidRPr="006400B9">
              <w:rPr>
                <w:rFonts w:cs="Arial"/>
              </w:rPr>
              <w:t xml:space="preserve"> Use Case</w:t>
            </w:r>
          </w:p>
        </w:tc>
      </w:tr>
      <w:tr w:rsidR="004F0C2F" w:rsidRPr="006400B9" w14:paraId="37452662" w14:textId="77777777" w:rsidTr="00F448B2">
        <w:trPr>
          <w:trHeight w:val="300"/>
        </w:trPr>
        <w:tc>
          <w:tcPr>
            <w:tcW w:w="1294" w:type="dxa"/>
            <w:vAlign w:val="center"/>
          </w:tcPr>
          <w:p w14:paraId="48A4D6D2" w14:textId="58BCF704" w:rsidR="004F0C2F" w:rsidRPr="006400B9" w:rsidRDefault="00382FE8" w:rsidP="451D9901">
            <w:pPr>
              <w:jc w:val="center"/>
              <w:rPr>
                <w:rFonts w:cs="Arial"/>
              </w:rPr>
            </w:pPr>
            <w:r w:rsidRPr="006400B9">
              <w:rPr>
                <w:rFonts w:cs="Arial"/>
              </w:rPr>
              <w:t>September 24, 2024</w:t>
            </w:r>
          </w:p>
        </w:tc>
        <w:tc>
          <w:tcPr>
            <w:tcW w:w="2937" w:type="dxa"/>
            <w:vAlign w:val="center"/>
          </w:tcPr>
          <w:p w14:paraId="16D62A9F" w14:textId="77777777" w:rsidR="004B6571" w:rsidRPr="006400B9" w:rsidRDefault="004B6571" w:rsidP="004B6571">
            <w:pPr>
              <w:pStyle w:val="ListParagraph"/>
              <w:rPr>
                <w:rFonts w:cs="Arial"/>
              </w:rPr>
            </w:pPr>
          </w:p>
          <w:p w14:paraId="3BCEE868" w14:textId="78D4CD55" w:rsidR="004B6571" w:rsidRPr="006400B9" w:rsidRDefault="004B6571" w:rsidP="006707B4">
            <w:pPr>
              <w:pStyle w:val="ListParagraph"/>
              <w:numPr>
                <w:ilvl w:val="0"/>
                <w:numId w:val="38"/>
              </w:numPr>
              <w:rPr>
                <w:rFonts w:cs="Arial"/>
              </w:rPr>
            </w:pPr>
            <w:r w:rsidRPr="006400B9">
              <w:rPr>
                <w:rFonts w:cs="Arial"/>
              </w:rPr>
              <w:t>Mr. Ryan Perez (Adviser)</w:t>
            </w:r>
          </w:p>
          <w:p w14:paraId="75C13813" w14:textId="1CD894BD" w:rsidR="004B6571" w:rsidRPr="006400B9" w:rsidRDefault="004B6571" w:rsidP="006707B4">
            <w:pPr>
              <w:pStyle w:val="ListParagraph"/>
              <w:numPr>
                <w:ilvl w:val="0"/>
                <w:numId w:val="38"/>
              </w:numPr>
              <w:rPr>
                <w:rFonts w:cs="Arial"/>
              </w:rPr>
            </w:pPr>
            <w:r w:rsidRPr="006400B9">
              <w:rPr>
                <w:rFonts w:cs="Arial"/>
              </w:rPr>
              <w:t>Joana Grace Garcia</w:t>
            </w:r>
          </w:p>
          <w:p w14:paraId="10912C03" w14:textId="77777777" w:rsidR="004B6571" w:rsidRPr="006400B9" w:rsidRDefault="004B6571" w:rsidP="006707B4">
            <w:pPr>
              <w:pStyle w:val="ListParagraph"/>
              <w:numPr>
                <w:ilvl w:val="0"/>
                <w:numId w:val="38"/>
              </w:numPr>
              <w:rPr>
                <w:rFonts w:cs="Arial"/>
              </w:rPr>
            </w:pPr>
            <w:r w:rsidRPr="006400B9">
              <w:rPr>
                <w:rFonts w:cs="Arial"/>
              </w:rPr>
              <w:t>Allan Miguel Moldez</w:t>
            </w:r>
          </w:p>
          <w:p w14:paraId="2C52335A" w14:textId="77777777" w:rsidR="004B6571" w:rsidRPr="006400B9" w:rsidRDefault="004B6571" w:rsidP="006707B4">
            <w:pPr>
              <w:pStyle w:val="ListParagraph"/>
              <w:numPr>
                <w:ilvl w:val="0"/>
                <w:numId w:val="38"/>
              </w:numPr>
              <w:rPr>
                <w:rFonts w:cs="Arial"/>
              </w:rPr>
            </w:pPr>
            <w:r w:rsidRPr="006400B9">
              <w:rPr>
                <w:rFonts w:cs="Arial"/>
              </w:rPr>
              <w:t>Hazel Ann Mones</w:t>
            </w:r>
          </w:p>
          <w:p w14:paraId="6888C960" w14:textId="77777777" w:rsidR="004B6571" w:rsidRPr="006400B9" w:rsidRDefault="004B6571" w:rsidP="006707B4">
            <w:pPr>
              <w:pStyle w:val="ListParagraph"/>
              <w:numPr>
                <w:ilvl w:val="0"/>
                <w:numId w:val="38"/>
              </w:numPr>
              <w:rPr>
                <w:rFonts w:cs="Arial"/>
              </w:rPr>
            </w:pPr>
            <w:r w:rsidRPr="006400B9">
              <w:rPr>
                <w:rFonts w:cs="Arial"/>
              </w:rPr>
              <w:t>Jhon Iberson Marinas</w:t>
            </w:r>
          </w:p>
          <w:p w14:paraId="62A2653A" w14:textId="77777777" w:rsidR="004B6571" w:rsidRPr="006400B9" w:rsidRDefault="004B6571" w:rsidP="006707B4">
            <w:pPr>
              <w:pStyle w:val="ListParagraph"/>
              <w:numPr>
                <w:ilvl w:val="0"/>
                <w:numId w:val="38"/>
              </w:numPr>
              <w:rPr>
                <w:rFonts w:cs="Arial"/>
              </w:rPr>
            </w:pPr>
            <w:r w:rsidRPr="006400B9">
              <w:rPr>
                <w:rFonts w:cs="Arial"/>
              </w:rPr>
              <w:t>Jose Enrique Nunez</w:t>
            </w:r>
          </w:p>
          <w:p w14:paraId="76D2051C" w14:textId="77777777" w:rsidR="004F0C2F" w:rsidRPr="006400B9" w:rsidRDefault="004F0C2F" w:rsidP="00531F5D">
            <w:pPr>
              <w:pStyle w:val="ListParagraph"/>
              <w:rPr>
                <w:rFonts w:cs="Arial"/>
              </w:rPr>
            </w:pPr>
          </w:p>
        </w:tc>
        <w:tc>
          <w:tcPr>
            <w:tcW w:w="2260" w:type="dxa"/>
            <w:vAlign w:val="center"/>
          </w:tcPr>
          <w:p w14:paraId="721B06AB" w14:textId="0B40B411" w:rsidR="004F0C2F" w:rsidRPr="006400B9" w:rsidRDefault="004B6571" w:rsidP="451D9901">
            <w:pPr>
              <w:jc w:val="center"/>
              <w:rPr>
                <w:rFonts w:cs="Arial"/>
              </w:rPr>
            </w:pPr>
            <w:r w:rsidRPr="006400B9">
              <w:rPr>
                <w:rFonts w:cs="Arial"/>
              </w:rPr>
              <w:t>2</w:t>
            </w:r>
            <w:r w:rsidRPr="006400B9">
              <w:rPr>
                <w:rFonts w:cs="Arial"/>
                <w:vertAlign w:val="superscript"/>
              </w:rPr>
              <w:t>nd</w:t>
            </w:r>
            <w:r w:rsidRPr="006400B9">
              <w:rPr>
                <w:rFonts w:cs="Arial"/>
              </w:rPr>
              <w:t xml:space="preserve"> Adviser Meeting</w:t>
            </w:r>
          </w:p>
        </w:tc>
        <w:tc>
          <w:tcPr>
            <w:tcW w:w="2859" w:type="dxa"/>
            <w:vAlign w:val="center"/>
          </w:tcPr>
          <w:p w14:paraId="7DAB9CDC" w14:textId="77777777" w:rsidR="004F0C2F" w:rsidRPr="006400B9" w:rsidRDefault="00866B01" w:rsidP="006707B4">
            <w:pPr>
              <w:pStyle w:val="ListParagraph"/>
              <w:numPr>
                <w:ilvl w:val="0"/>
                <w:numId w:val="40"/>
              </w:numPr>
              <w:rPr>
                <w:rFonts w:cs="Arial"/>
              </w:rPr>
            </w:pPr>
            <w:r w:rsidRPr="006400B9">
              <w:rPr>
                <w:rFonts w:cs="Arial"/>
              </w:rPr>
              <w:t>Check Diagrams for Revisions</w:t>
            </w:r>
          </w:p>
          <w:p w14:paraId="34AB032D" w14:textId="77777777" w:rsidR="00866B01" w:rsidRPr="006400B9" w:rsidRDefault="00866B01" w:rsidP="006707B4">
            <w:pPr>
              <w:pStyle w:val="ListParagraph"/>
              <w:numPr>
                <w:ilvl w:val="0"/>
                <w:numId w:val="40"/>
              </w:numPr>
              <w:rPr>
                <w:rFonts w:cs="Arial"/>
              </w:rPr>
            </w:pPr>
            <w:r w:rsidRPr="006400B9">
              <w:rPr>
                <w:rFonts w:cs="Arial"/>
              </w:rPr>
              <w:t>Dissemination of parts of the Presentation</w:t>
            </w:r>
          </w:p>
          <w:p w14:paraId="2AEB884A" w14:textId="77777777" w:rsidR="00E63E5A" w:rsidRPr="006400B9" w:rsidRDefault="00E63E5A" w:rsidP="006707B4">
            <w:pPr>
              <w:pStyle w:val="ListParagraph"/>
              <w:numPr>
                <w:ilvl w:val="0"/>
                <w:numId w:val="40"/>
              </w:numPr>
              <w:rPr>
                <w:rFonts w:cs="Arial"/>
              </w:rPr>
            </w:pPr>
            <w:r w:rsidRPr="006400B9">
              <w:rPr>
                <w:rFonts w:cs="Arial"/>
              </w:rPr>
              <w:t>Prepare for the possible questions</w:t>
            </w:r>
          </w:p>
          <w:p w14:paraId="11DBC5EF" w14:textId="7AD73977" w:rsidR="00E63E5A" w:rsidRPr="006400B9" w:rsidRDefault="00E63E5A" w:rsidP="006707B4">
            <w:pPr>
              <w:pStyle w:val="ListParagraph"/>
              <w:numPr>
                <w:ilvl w:val="0"/>
                <w:numId w:val="40"/>
              </w:numPr>
              <w:rPr>
                <w:rFonts w:cs="Arial"/>
              </w:rPr>
            </w:pPr>
            <w:r w:rsidRPr="006400B9">
              <w:rPr>
                <w:rFonts w:cs="Arial"/>
              </w:rPr>
              <w:t>Suggestions and Advise of the Adviser</w:t>
            </w:r>
          </w:p>
        </w:tc>
      </w:tr>
      <w:tr w:rsidR="00F448B2" w:rsidRPr="006400B9" w14:paraId="26B1A007" w14:textId="77777777" w:rsidTr="00F448B2">
        <w:trPr>
          <w:trHeight w:val="300"/>
        </w:trPr>
        <w:tc>
          <w:tcPr>
            <w:tcW w:w="1294" w:type="dxa"/>
            <w:vAlign w:val="center"/>
          </w:tcPr>
          <w:p w14:paraId="34A539DA" w14:textId="7A949AA1" w:rsidR="00F448B2" w:rsidRPr="006400B9" w:rsidRDefault="00F448B2" w:rsidP="00F448B2">
            <w:pPr>
              <w:jc w:val="center"/>
              <w:rPr>
                <w:rFonts w:cs="Arial"/>
              </w:rPr>
            </w:pPr>
            <w:r w:rsidRPr="006400B9">
              <w:rPr>
                <w:rFonts w:cs="Arial"/>
              </w:rPr>
              <w:t>October 1, 2024</w:t>
            </w:r>
          </w:p>
        </w:tc>
        <w:tc>
          <w:tcPr>
            <w:tcW w:w="2937" w:type="dxa"/>
            <w:vAlign w:val="center"/>
          </w:tcPr>
          <w:p w14:paraId="1C8C5E04" w14:textId="77777777" w:rsidR="00F448B2" w:rsidRPr="006400B9" w:rsidRDefault="00F448B2" w:rsidP="00F448B2">
            <w:pPr>
              <w:pStyle w:val="ListParagraph"/>
              <w:rPr>
                <w:rFonts w:cs="Arial"/>
              </w:rPr>
            </w:pPr>
          </w:p>
          <w:p w14:paraId="4FFF795F" w14:textId="77777777" w:rsidR="00F448B2" w:rsidRPr="006400B9" w:rsidRDefault="00F448B2" w:rsidP="006707B4">
            <w:pPr>
              <w:pStyle w:val="ListParagraph"/>
              <w:numPr>
                <w:ilvl w:val="0"/>
                <w:numId w:val="38"/>
              </w:numPr>
              <w:rPr>
                <w:rFonts w:cs="Arial"/>
              </w:rPr>
            </w:pPr>
            <w:r w:rsidRPr="006400B9">
              <w:rPr>
                <w:rFonts w:cs="Arial"/>
              </w:rPr>
              <w:t>Joana Grace Garcia</w:t>
            </w:r>
          </w:p>
          <w:p w14:paraId="16E01B03" w14:textId="77777777" w:rsidR="00F448B2" w:rsidRPr="006400B9" w:rsidRDefault="00F448B2" w:rsidP="006707B4">
            <w:pPr>
              <w:pStyle w:val="ListParagraph"/>
              <w:numPr>
                <w:ilvl w:val="0"/>
                <w:numId w:val="38"/>
              </w:numPr>
              <w:rPr>
                <w:rFonts w:cs="Arial"/>
              </w:rPr>
            </w:pPr>
            <w:r w:rsidRPr="006400B9">
              <w:rPr>
                <w:rFonts w:cs="Arial"/>
              </w:rPr>
              <w:t>Allan Miguel Moldez</w:t>
            </w:r>
          </w:p>
          <w:p w14:paraId="2E791257" w14:textId="77777777" w:rsidR="00F448B2" w:rsidRPr="006400B9" w:rsidRDefault="00F448B2" w:rsidP="006707B4">
            <w:pPr>
              <w:pStyle w:val="ListParagraph"/>
              <w:numPr>
                <w:ilvl w:val="0"/>
                <w:numId w:val="38"/>
              </w:numPr>
              <w:rPr>
                <w:rFonts w:cs="Arial"/>
              </w:rPr>
            </w:pPr>
            <w:r w:rsidRPr="006400B9">
              <w:rPr>
                <w:rFonts w:cs="Arial"/>
              </w:rPr>
              <w:lastRenderedPageBreak/>
              <w:t>Hazel Ann Mones</w:t>
            </w:r>
          </w:p>
          <w:p w14:paraId="75C15BAF" w14:textId="77777777" w:rsidR="00F448B2" w:rsidRPr="006400B9" w:rsidRDefault="00F448B2" w:rsidP="006707B4">
            <w:pPr>
              <w:pStyle w:val="ListParagraph"/>
              <w:numPr>
                <w:ilvl w:val="0"/>
                <w:numId w:val="38"/>
              </w:numPr>
              <w:rPr>
                <w:rFonts w:cs="Arial"/>
              </w:rPr>
            </w:pPr>
            <w:r w:rsidRPr="006400B9">
              <w:rPr>
                <w:rFonts w:cs="Arial"/>
              </w:rPr>
              <w:t>Jhon Iberson Marinas</w:t>
            </w:r>
          </w:p>
          <w:p w14:paraId="15E73EBD" w14:textId="77777777" w:rsidR="00F448B2" w:rsidRPr="006400B9" w:rsidRDefault="00F448B2" w:rsidP="006707B4">
            <w:pPr>
              <w:pStyle w:val="ListParagraph"/>
              <w:numPr>
                <w:ilvl w:val="0"/>
                <w:numId w:val="38"/>
              </w:numPr>
              <w:rPr>
                <w:rFonts w:cs="Arial"/>
              </w:rPr>
            </w:pPr>
            <w:r w:rsidRPr="006400B9">
              <w:rPr>
                <w:rFonts w:cs="Arial"/>
              </w:rPr>
              <w:t>Jose Enrique Nunez</w:t>
            </w:r>
          </w:p>
          <w:p w14:paraId="635E9D5E" w14:textId="77777777" w:rsidR="00F448B2" w:rsidRPr="006400B9" w:rsidRDefault="00F448B2" w:rsidP="00F448B2">
            <w:pPr>
              <w:pStyle w:val="ListParagraph"/>
              <w:rPr>
                <w:rFonts w:cs="Arial"/>
              </w:rPr>
            </w:pPr>
          </w:p>
          <w:p w14:paraId="41A92042" w14:textId="77777777" w:rsidR="00F448B2" w:rsidRPr="006400B9" w:rsidRDefault="00F448B2" w:rsidP="00F448B2">
            <w:pPr>
              <w:pStyle w:val="ListParagraph"/>
              <w:rPr>
                <w:rFonts w:cs="Arial"/>
              </w:rPr>
            </w:pPr>
          </w:p>
        </w:tc>
        <w:tc>
          <w:tcPr>
            <w:tcW w:w="2260" w:type="dxa"/>
            <w:vAlign w:val="center"/>
          </w:tcPr>
          <w:p w14:paraId="1047696F" w14:textId="019725AD" w:rsidR="00F448B2" w:rsidRPr="006400B9" w:rsidRDefault="00F448B2" w:rsidP="00F448B2">
            <w:pPr>
              <w:jc w:val="center"/>
              <w:rPr>
                <w:rFonts w:cs="Arial"/>
              </w:rPr>
            </w:pPr>
            <w:r w:rsidRPr="006400B9">
              <w:rPr>
                <w:rFonts w:cs="Arial"/>
              </w:rPr>
              <w:lastRenderedPageBreak/>
              <w:t>5</w:t>
            </w:r>
            <w:r w:rsidRPr="006400B9">
              <w:rPr>
                <w:rFonts w:cs="Arial"/>
                <w:vertAlign w:val="superscript"/>
              </w:rPr>
              <w:t>th</w:t>
            </w:r>
            <w:r w:rsidRPr="006400B9">
              <w:rPr>
                <w:rFonts w:cs="Arial"/>
              </w:rPr>
              <w:t xml:space="preserve"> Team Meeting</w:t>
            </w:r>
          </w:p>
        </w:tc>
        <w:tc>
          <w:tcPr>
            <w:tcW w:w="2859" w:type="dxa"/>
            <w:vAlign w:val="center"/>
          </w:tcPr>
          <w:p w14:paraId="3513B809" w14:textId="77777777" w:rsidR="00F448B2" w:rsidRPr="006400B9" w:rsidRDefault="00F448B2" w:rsidP="006707B4">
            <w:pPr>
              <w:pStyle w:val="ListParagraph"/>
              <w:numPr>
                <w:ilvl w:val="0"/>
                <w:numId w:val="40"/>
              </w:numPr>
              <w:rPr>
                <w:rFonts w:cs="Arial"/>
              </w:rPr>
            </w:pPr>
            <w:r w:rsidRPr="006400B9">
              <w:rPr>
                <w:rFonts w:cs="Arial"/>
              </w:rPr>
              <w:t>Comment Matrix</w:t>
            </w:r>
          </w:p>
          <w:p w14:paraId="77B0182C" w14:textId="77777777" w:rsidR="00F448B2" w:rsidRPr="006400B9" w:rsidRDefault="00F448B2" w:rsidP="006707B4">
            <w:pPr>
              <w:pStyle w:val="ListParagraph"/>
              <w:numPr>
                <w:ilvl w:val="0"/>
                <w:numId w:val="40"/>
              </w:numPr>
              <w:rPr>
                <w:rFonts w:cs="Arial"/>
              </w:rPr>
            </w:pPr>
            <w:r w:rsidRPr="006400B9">
              <w:rPr>
                <w:rFonts w:cs="Arial"/>
              </w:rPr>
              <w:t xml:space="preserve">Revision of Diagrams Based </w:t>
            </w:r>
            <w:r w:rsidRPr="006400B9">
              <w:rPr>
                <w:rFonts w:cs="Arial"/>
              </w:rPr>
              <w:lastRenderedPageBreak/>
              <w:t>on the Comment Matrix</w:t>
            </w:r>
          </w:p>
          <w:p w14:paraId="053576FE" w14:textId="77777777" w:rsidR="00F448B2" w:rsidRPr="006400B9" w:rsidRDefault="00F448B2" w:rsidP="006707B4">
            <w:pPr>
              <w:pStyle w:val="ListParagraph"/>
              <w:numPr>
                <w:ilvl w:val="0"/>
                <w:numId w:val="40"/>
              </w:numPr>
              <w:rPr>
                <w:rFonts w:cs="Arial"/>
              </w:rPr>
            </w:pPr>
            <w:r w:rsidRPr="006400B9">
              <w:rPr>
                <w:rFonts w:cs="Arial"/>
              </w:rPr>
              <w:t>Assigning of ERD</w:t>
            </w:r>
          </w:p>
          <w:p w14:paraId="1EA4788E" w14:textId="6E780752" w:rsidR="00F448B2" w:rsidRPr="006400B9" w:rsidRDefault="00F448B2" w:rsidP="006707B4">
            <w:pPr>
              <w:pStyle w:val="ListParagraph"/>
              <w:numPr>
                <w:ilvl w:val="0"/>
                <w:numId w:val="40"/>
              </w:numPr>
              <w:rPr>
                <w:rFonts w:cs="Arial"/>
              </w:rPr>
            </w:pPr>
            <w:r w:rsidRPr="006400B9">
              <w:rPr>
                <w:rFonts w:cs="Arial"/>
              </w:rPr>
              <w:t>Finalization of Technical Requirements of the Project</w:t>
            </w:r>
          </w:p>
        </w:tc>
      </w:tr>
      <w:tr w:rsidR="001B2F43" w:rsidRPr="006400B9" w14:paraId="5C58CBC3" w14:textId="77777777" w:rsidTr="00F448B2">
        <w:trPr>
          <w:trHeight w:val="300"/>
        </w:trPr>
        <w:tc>
          <w:tcPr>
            <w:tcW w:w="1294" w:type="dxa"/>
            <w:vAlign w:val="center"/>
          </w:tcPr>
          <w:p w14:paraId="3AAE58C2" w14:textId="56E4B0B5" w:rsidR="001B2F43" w:rsidRPr="006400B9" w:rsidRDefault="001B2F43" w:rsidP="001B2F43">
            <w:pPr>
              <w:jc w:val="center"/>
              <w:rPr>
                <w:rFonts w:cs="Arial"/>
              </w:rPr>
            </w:pPr>
            <w:r w:rsidRPr="006400B9">
              <w:rPr>
                <w:rFonts w:cs="Arial"/>
              </w:rPr>
              <w:lastRenderedPageBreak/>
              <w:t>October 11, 2024</w:t>
            </w:r>
          </w:p>
        </w:tc>
        <w:tc>
          <w:tcPr>
            <w:tcW w:w="2937" w:type="dxa"/>
            <w:vAlign w:val="center"/>
          </w:tcPr>
          <w:p w14:paraId="4DDC3165" w14:textId="77777777" w:rsidR="001B2F43" w:rsidRPr="006400B9" w:rsidRDefault="001B2F43" w:rsidP="001B2F43">
            <w:pPr>
              <w:pStyle w:val="ListParagraph"/>
              <w:rPr>
                <w:rFonts w:cs="Arial"/>
              </w:rPr>
            </w:pPr>
          </w:p>
          <w:p w14:paraId="135FE0E9" w14:textId="77777777" w:rsidR="001B2F43" w:rsidRPr="006400B9" w:rsidRDefault="001B2F43" w:rsidP="006707B4">
            <w:pPr>
              <w:pStyle w:val="ListParagraph"/>
              <w:numPr>
                <w:ilvl w:val="0"/>
                <w:numId w:val="38"/>
              </w:numPr>
              <w:rPr>
                <w:rFonts w:cs="Arial"/>
              </w:rPr>
            </w:pPr>
            <w:r w:rsidRPr="006400B9">
              <w:rPr>
                <w:rFonts w:cs="Arial"/>
              </w:rPr>
              <w:t>Mr. Ryan Perez (Adviser)</w:t>
            </w:r>
          </w:p>
          <w:p w14:paraId="60440FBA" w14:textId="77777777" w:rsidR="001B2F43" w:rsidRPr="006400B9" w:rsidRDefault="001B2F43" w:rsidP="006707B4">
            <w:pPr>
              <w:pStyle w:val="ListParagraph"/>
              <w:numPr>
                <w:ilvl w:val="0"/>
                <w:numId w:val="38"/>
              </w:numPr>
              <w:rPr>
                <w:rFonts w:cs="Arial"/>
              </w:rPr>
            </w:pPr>
            <w:r w:rsidRPr="006400B9">
              <w:rPr>
                <w:rFonts w:cs="Arial"/>
              </w:rPr>
              <w:t>Joana Grace Garcia</w:t>
            </w:r>
          </w:p>
          <w:p w14:paraId="2E1C3E8B" w14:textId="77777777" w:rsidR="001B2F43" w:rsidRPr="006400B9" w:rsidRDefault="001B2F43" w:rsidP="006707B4">
            <w:pPr>
              <w:pStyle w:val="ListParagraph"/>
              <w:numPr>
                <w:ilvl w:val="0"/>
                <w:numId w:val="38"/>
              </w:numPr>
              <w:rPr>
                <w:rFonts w:cs="Arial"/>
              </w:rPr>
            </w:pPr>
            <w:r w:rsidRPr="006400B9">
              <w:rPr>
                <w:rFonts w:cs="Arial"/>
              </w:rPr>
              <w:t>Allan Miguel Moldez</w:t>
            </w:r>
          </w:p>
          <w:p w14:paraId="0C982A86" w14:textId="77777777" w:rsidR="001B2F43" w:rsidRPr="006400B9" w:rsidRDefault="001B2F43" w:rsidP="006707B4">
            <w:pPr>
              <w:pStyle w:val="ListParagraph"/>
              <w:numPr>
                <w:ilvl w:val="0"/>
                <w:numId w:val="38"/>
              </w:numPr>
              <w:rPr>
                <w:rFonts w:cs="Arial"/>
              </w:rPr>
            </w:pPr>
            <w:r w:rsidRPr="006400B9">
              <w:rPr>
                <w:rFonts w:cs="Arial"/>
              </w:rPr>
              <w:t>Hazel Ann Mones</w:t>
            </w:r>
          </w:p>
          <w:p w14:paraId="44A409DB" w14:textId="77777777" w:rsidR="001B2F43" w:rsidRPr="006400B9" w:rsidRDefault="001B2F43" w:rsidP="006707B4">
            <w:pPr>
              <w:pStyle w:val="ListParagraph"/>
              <w:numPr>
                <w:ilvl w:val="0"/>
                <w:numId w:val="38"/>
              </w:numPr>
              <w:rPr>
                <w:rFonts w:cs="Arial"/>
              </w:rPr>
            </w:pPr>
            <w:r w:rsidRPr="006400B9">
              <w:rPr>
                <w:rFonts w:cs="Arial"/>
              </w:rPr>
              <w:t>Jhon Iberson Marinas</w:t>
            </w:r>
          </w:p>
          <w:p w14:paraId="641AF2B8" w14:textId="77777777" w:rsidR="001B2F43" w:rsidRPr="006400B9" w:rsidRDefault="001B2F43" w:rsidP="006707B4">
            <w:pPr>
              <w:pStyle w:val="ListParagraph"/>
              <w:numPr>
                <w:ilvl w:val="0"/>
                <w:numId w:val="38"/>
              </w:numPr>
              <w:rPr>
                <w:rFonts w:cs="Arial"/>
              </w:rPr>
            </w:pPr>
            <w:r w:rsidRPr="006400B9">
              <w:rPr>
                <w:rFonts w:cs="Arial"/>
              </w:rPr>
              <w:t>Jose Enrique Nunez</w:t>
            </w:r>
          </w:p>
          <w:p w14:paraId="4D8FD388" w14:textId="77777777" w:rsidR="001B2F43" w:rsidRPr="006400B9" w:rsidRDefault="001B2F43" w:rsidP="001B2F43">
            <w:pPr>
              <w:pStyle w:val="ListParagraph"/>
              <w:rPr>
                <w:rFonts w:cs="Arial"/>
              </w:rPr>
            </w:pPr>
          </w:p>
        </w:tc>
        <w:tc>
          <w:tcPr>
            <w:tcW w:w="2260" w:type="dxa"/>
            <w:vAlign w:val="center"/>
          </w:tcPr>
          <w:p w14:paraId="21B2E612" w14:textId="75D241FF" w:rsidR="001B2F43" w:rsidRPr="006400B9" w:rsidRDefault="001B2F43" w:rsidP="001B2F43">
            <w:pPr>
              <w:jc w:val="center"/>
              <w:rPr>
                <w:rFonts w:cs="Arial"/>
              </w:rPr>
            </w:pPr>
            <w:r w:rsidRPr="006400B9">
              <w:rPr>
                <w:rFonts w:cs="Arial"/>
              </w:rPr>
              <w:t>3</w:t>
            </w:r>
            <w:r w:rsidRPr="006400B9">
              <w:rPr>
                <w:rFonts w:cs="Arial"/>
                <w:vertAlign w:val="superscript"/>
              </w:rPr>
              <w:t>rd</w:t>
            </w:r>
            <w:r w:rsidRPr="006400B9">
              <w:rPr>
                <w:rFonts w:cs="Arial"/>
              </w:rPr>
              <w:t xml:space="preserve"> Adviser Meeting</w:t>
            </w:r>
          </w:p>
        </w:tc>
        <w:tc>
          <w:tcPr>
            <w:tcW w:w="2859" w:type="dxa"/>
            <w:vAlign w:val="center"/>
          </w:tcPr>
          <w:p w14:paraId="176EF018" w14:textId="77777777" w:rsidR="001B2F43" w:rsidRPr="006400B9" w:rsidRDefault="001B2F43" w:rsidP="006707B4">
            <w:pPr>
              <w:pStyle w:val="ListParagraph"/>
              <w:numPr>
                <w:ilvl w:val="0"/>
                <w:numId w:val="40"/>
              </w:numPr>
              <w:rPr>
                <w:rFonts w:cs="Arial"/>
              </w:rPr>
            </w:pPr>
            <w:r w:rsidRPr="006400B9">
              <w:rPr>
                <w:rFonts w:cs="Arial"/>
              </w:rPr>
              <w:t>Discuss Midterm Presentation</w:t>
            </w:r>
          </w:p>
          <w:p w14:paraId="3C77E2DD" w14:textId="77777777" w:rsidR="001B2F43" w:rsidRPr="006400B9" w:rsidRDefault="001B2F43" w:rsidP="006707B4">
            <w:pPr>
              <w:pStyle w:val="ListParagraph"/>
              <w:numPr>
                <w:ilvl w:val="0"/>
                <w:numId w:val="40"/>
              </w:numPr>
              <w:rPr>
                <w:rFonts w:cs="Arial"/>
              </w:rPr>
            </w:pPr>
            <w:r w:rsidRPr="006400B9">
              <w:rPr>
                <w:rFonts w:cs="Arial"/>
              </w:rPr>
              <w:t>Discuss Revised Diagrams</w:t>
            </w:r>
          </w:p>
          <w:p w14:paraId="6730F5F6" w14:textId="315402E9" w:rsidR="001321FF" w:rsidRPr="006400B9" w:rsidRDefault="001321FF" w:rsidP="006707B4">
            <w:pPr>
              <w:pStyle w:val="ListParagraph"/>
              <w:numPr>
                <w:ilvl w:val="0"/>
                <w:numId w:val="40"/>
              </w:numPr>
              <w:rPr>
                <w:rFonts w:cs="Arial"/>
              </w:rPr>
            </w:pPr>
            <w:r w:rsidRPr="006400B9">
              <w:rPr>
                <w:rFonts w:cs="Arial"/>
              </w:rPr>
              <w:t>Suggestions and Advise of the Adviser</w:t>
            </w:r>
          </w:p>
        </w:tc>
      </w:tr>
      <w:tr w:rsidR="00593533" w:rsidRPr="006400B9" w14:paraId="3D7B0A92" w14:textId="77777777" w:rsidTr="00F448B2">
        <w:trPr>
          <w:trHeight w:val="300"/>
        </w:trPr>
        <w:tc>
          <w:tcPr>
            <w:tcW w:w="1294" w:type="dxa"/>
            <w:vAlign w:val="center"/>
          </w:tcPr>
          <w:p w14:paraId="7C0DA0A6" w14:textId="31AB719F" w:rsidR="00593533" w:rsidRPr="006400B9" w:rsidRDefault="00593533" w:rsidP="00593533">
            <w:pPr>
              <w:jc w:val="center"/>
              <w:rPr>
                <w:rFonts w:cs="Arial"/>
              </w:rPr>
            </w:pPr>
            <w:r w:rsidRPr="006400B9">
              <w:rPr>
                <w:rFonts w:cs="Arial"/>
              </w:rPr>
              <w:t>October 15, 2024</w:t>
            </w:r>
          </w:p>
        </w:tc>
        <w:tc>
          <w:tcPr>
            <w:tcW w:w="2937" w:type="dxa"/>
            <w:vAlign w:val="center"/>
          </w:tcPr>
          <w:p w14:paraId="3367F90E" w14:textId="77777777" w:rsidR="00593533" w:rsidRPr="006400B9" w:rsidRDefault="00593533" w:rsidP="00593533">
            <w:pPr>
              <w:pStyle w:val="ListParagraph"/>
              <w:rPr>
                <w:rFonts w:cs="Arial"/>
              </w:rPr>
            </w:pPr>
          </w:p>
          <w:p w14:paraId="36CA69E0" w14:textId="77777777" w:rsidR="00593533" w:rsidRPr="006400B9" w:rsidRDefault="00593533" w:rsidP="006707B4">
            <w:pPr>
              <w:pStyle w:val="ListParagraph"/>
              <w:numPr>
                <w:ilvl w:val="0"/>
                <w:numId w:val="38"/>
              </w:numPr>
              <w:rPr>
                <w:rFonts w:cs="Arial"/>
              </w:rPr>
            </w:pPr>
            <w:r w:rsidRPr="006400B9">
              <w:rPr>
                <w:rFonts w:cs="Arial"/>
              </w:rPr>
              <w:t>Mr. Ryan Perez (Adviser)</w:t>
            </w:r>
          </w:p>
          <w:p w14:paraId="0E4C7D69" w14:textId="77777777" w:rsidR="00593533" w:rsidRPr="006400B9" w:rsidRDefault="00593533" w:rsidP="006707B4">
            <w:pPr>
              <w:pStyle w:val="ListParagraph"/>
              <w:numPr>
                <w:ilvl w:val="0"/>
                <w:numId w:val="38"/>
              </w:numPr>
              <w:rPr>
                <w:rFonts w:cs="Arial"/>
              </w:rPr>
            </w:pPr>
            <w:r w:rsidRPr="006400B9">
              <w:rPr>
                <w:rFonts w:cs="Arial"/>
              </w:rPr>
              <w:t>Joana Grace Garcia</w:t>
            </w:r>
          </w:p>
          <w:p w14:paraId="2773E01D" w14:textId="77777777" w:rsidR="00593533" w:rsidRPr="006400B9" w:rsidRDefault="00593533" w:rsidP="006707B4">
            <w:pPr>
              <w:pStyle w:val="ListParagraph"/>
              <w:numPr>
                <w:ilvl w:val="0"/>
                <w:numId w:val="38"/>
              </w:numPr>
              <w:rPr>
                <w:rFonts w:cs="Arial"/>
              </w:rPr>
            </w:pPr>
            <w:r w:rsidRPr="006400B9">
              <w:rPr>
                <w:rFonts w:cs="Arial"/>
              </w:rPr>
              <w:t>Allan Miguel Moldez</w:t>
            </w:r>
          </w:p>
          <w:p w14:paraId="23699081" w14:textId="77777777" w:rsidR="00593533" w:rsidRPr="006400B9" w:rsidRDefault="00593533" w:rsidP="006707B4">
            <w:pPr>
              <w:pStyle w:val="ListParagraph"/>
              <w:numPr>
                <w:ilvl w:val="0"/>
                <w:numId w:val="38"/>
              </w:numPr>
              <w:rPr>
                <w:rFonts w:cs="Arial"/>
              </w:rPr>
            </w:pPr>
            <w:r w:rsidRPr="006400B9">
              <w:rPr>
                <w:rFonts w:cs="Arial"/>
              </w:rPr>
              <w:t>Hazel Ann Mones</w:t>
            </w:r>
          </w:p>
          <w:p w14:paraId="23D961C8" w14:textId="77777777" w:rsidR="00593533" w:rsidRPr="006400B9" w:rsidRDefault="00593533" w:rsidP="006707B4">
            <w:pPr>
              <w:pStyle w:val="ListParagraph"/>
              <w:numPr>
                <w:ilvl w:val="0"/>
                <w:numId w:val="38"/>
              </w:numPr>
              <w:rPr>
                <w:rFonts w:cs="Arial"/>
              </w:rPr>
            </w:pPr>
            <w:r w:rsidRPr="006400B9">
              <w:rPr>
                <w:rFonts w:cs="Arial"/>
              </w:rPr>
              <w:t>Jhon Iberson Marinas</w:t>
            </w:r>
          </w:p>
          <w:p w14:paraId="658902FB" w14:textId="77777777" w:rsidR="00593533" w:rsidRPr="006400B9" w:rsidRDefault="00593533" w:rsidP="006707B4">
            <w:pPr>
              <w:pStyle w:val="ListParagraph"/>
              <w:numPr>
                <w:ilvl w:val="0"/>
                <w:numId w:val="38"/>
              </w:numPr>
              <w:rPr>
                <w:rFonts w:cs="Arial"/>
              </w:rPr>
            </w:pPr>
            <w:r w:rsidRPr="006400B9">
              <w:rPr>
                <w:rFonts w:cs="Arial"/>
              </w:rPr>
              <w:t>Jose Enrique Nunez</w:t>
            </w:r>
          </w:p>
          <w:p w14:paraId="31D8FDBC" w14:textId="77777777" w:rsidR="00593533" w:rsidRPr="006400B9" w:rsidRDefault="00593533" w:rsidP="00593533">
            <w:pPr>
              <w:pStyle w:val="ListParagraph"/>
              <w:rPr>
                <w:rFonts w:cs="Arial"/>
              </w:rPr>
            </w:pPr>
          </w:p>
        </w:tc>
        <w:tc>
          <w:tcPr>
            <w:tcW w:w="2260" w:type="dxa"/>
            <w:vAlign w:val="center"/>
          </w:tcPr>
          <w:p w14:paraId="6C8AF1D5" w14:textId="02801475" w:rsidR="00593533" w:rsidRPr="006400B9" w:rsidRDefault="00593533" w:rsidP="00593533">
            <w:pPr>
              <w:jc w:val="center"/>
              <w:rPr>
                <w:rFonts w:cs="Arial"/>
              </w:rPr>
            </w:pPr>
            <w:r w:rsidRPr="006400B9">
              <w:rPr>
                <w:rFonts w:cs="Arial"/>
              </w:rPr>
              <w:t>4</w:t>
            </w:r>
            <w:r w:rsidRPr="006400B9">
              <w:rPr>
                <w:rFonts w:cs="Arial"/>
                <w:vertAlign w:val="superscript"/>
              </w:rPr>
              <w:t>th</w:t>
            </w:r>
            <w:r w:rsidRPr="006400B9">
              <w:rPr>
                <w:rFonts w:cs="Arial"/>
              </w:rPr>
              <w:t xml:space="preserve"> Adviser Meeting</w:t>
            </w:r>
          </w:p>
        </w:tc>
        <w:tc>
          <w:tcPr>
            <w:tcW w:w="2859" w:type="dxa"/>
            <w:vAlign w:val="center"/>
          </w:tcPr>
          <w:p w14:paraId="5E386DE4" w14:textId="77777777" w:rsidR="00593533" w:rsidRPr="006400B9" w:rsidRDefault="00593533" w:rsidP="006707B4">
            <w:pPr>
              <w:pStyle w:val="ListParagraph"/>
              <w:numPr>
                <w:ilvl w:val="0"/>
                <w:numId w:val="40"/>
              </w:numPr>
              <w:rPr>
                <w:rFonts w:cs="Arial"/>
              </w:rPr>
            </w:pPr>
            <w:r w:rsidRPr="006400B9">
              <w:rPr>
                <w:rFonts w:cs="Arial"/>
              </w:rPr>
              <w:t>Finalization of Diagrams</w:t>
            </w:r>
          </w:p>
          <w:p w14:paraId="75DEB1BA" w14:textId="77777777" w:rsidR="00593533" w:rsidRPr="006400B9" w:rsidRDefault="00593533" w:rsidP="006707B4">
            <w:pPr>
              <w:pStyle w:val="ListParagraph"/>
              <w:numPr>
                <w:ilvl w:val="0"/>
                <w:numId w:val="40"/>
              </w:numPr>
              <w:rPr>
                <w:rFonts w:cs="Arial"/>
              </w:rPr>
            </w:pPr>
            <w:r w:rsidRPr="006400B9">
              <w:rPr>
                <w:rFonts w:cs="Arial"/>
              </w:rPr>
              <w:t>Start working on Ground Repository</w:t>
            </w:r>
          </w:p>
          <w:p w14:paraId="286FB19D" w14:textId="77777777" w:rsidR="00593533" w:rsidRPr="006400B9" w:rsidRDefault="00593533" w:rsidP="006707B4">
            <w:pPr>
              <w:pStyle w:val="ListParagraph"/>
              <w:numPr>
                <w:ilvl w:val="0"/>
                <w:numId w:val="40"/>
              </w:numPr>
              <w:rPr>
                <w:rFonts w:cs="Arial"/>
              </w:rPr>
            </w:pPr>
            <w:r w:rsidRPr="006400B9">
              <w:rPr>
                <w:rFonts w:cs="Arial"/>
              </w:rPr>
              <w:t>Finalize Paper Documentation</w:t>
            </w:r>
          </w:p>
          <w:p w14:paraId="75260590" w14:textId="77777777" w:rsidR="00593533" w:rsidRPr="006400B9" w:rsidRDefault="00593533" w:rsidP="006707B4">
            <w:pPr>
              <w:pStyle w:val="ListParagraph"/>
              <w:numPr>
                <w:ilvl w:val="0"/>
                <w:numId w:val="40"/>
              </w:numPr>
              <w:rPr>
                <w:rFonts w:cs="Arial"/>
              </w:rPr>
            </w:pPr>
            <w:r w:rsidRPr="006400B9">
              <w:rPr>
                <w:rFonts w:cs="Arial"/>
              </w:rPr>
              <w:t>Finalize Prototype</w:t>
            </w:r>
          </w:p>
          <w:p w14:paraId="296C5EBC" w14:textId="60528A80" w:rsidR="00593533" w:rsidRPr="006400B9" w:rsidRDefault="00593533" w:rsidP="006707B4">
            <w:pPr>
              <w:pStyle w:val="ListParagraph"/>
              <w:numPr>
                <w:ilvl w:val="0"/>
                <w:numId w:val="40"/>
              </w:numPr>
              <w:rPr>
                <w:rFonts w:cs="Arial"/>
              </w:rPr>
            </w:pPr>
            <w:r w:rsidRPr="006400B9">
              <w:rPr>
                <w:rFonts w:cs="Arial"/>
              </w:rPr>
              <w:t xml:space="preserve">Update </w:t>
            </w:r>
            <w:r w:rsidR="00C03762" w:rsidRPr="006400B9">
              <w:rPr>
                <w:rFonts w:cs="Arial"/>
              </w:rPr>
              <w:t>SharePoint</w:t>
            </w:r>
          </w:p>
        </w:tc>
      </w:tr>
    </w:tbl>
    <w:p w14:paraId="68833F35" w14:textId="10154247" w:rsidR="00B0780A" w:rsidRPr="006400B9" w:rsidRDefault="00B0780A" w:rsidP="00F21A0B">
      <w:pPr>
        <w:rPr>
          <w:rFonts w:cs="Arial"/>
        </w:rPr>
      </w:pPr>
    </w:p>
    <w:sectPr w:rsidR="00B0780A" w:rsidRPr="006400B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7B979" w14:textId="77777777" w:rsidR="000D4C21" w:rsidRDefault="000D4C21" w:rsidP="009831F7">
      <w:pPr>
        <w:spacing w:after="0" w:line="240" w:lineRule="auto"/>
      </w:pPr>
      <w:r>
        <w:separator/>
      </w:r>
    </w:p>
  </w:endnote>
  <w:endnote w:type="continuationSeparator" w:id="0">
    <w:p w14:paraId="0B2FB8F1" w14:textId="77777777" w:rsidR="000D4C21" w:rsidRDefault="000D4C21" w:rsidP="009831F7">
      <w:pPr>
        <w:spacing w:after="0" w:line="240" w:lineRule="auto"/>
      </w:pPr>
      <w:r>
        <w:continuationSeparator/>
      </w:r>
    </w:p>
  </w:endnote>
  <w:endnote w:type="continuationNotice" w:id="1">
    <w:p w14:paraId="06C31BD9" w14:textId="77777777" w:rsidR="000D4C21" w:rsidRDefault="000D4C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64565" w14:textId="77777777" w:rsidR="000D4C21" w:rsidRDefault="000D4C21" w:rsidP="009831F7">
      <w:pPr>
        <w:spacing w:after="0" w:line="240" w:lineRule="auto"/>
      </w:pPr>
      <w:r>
        <w:separator/>
      </w:r>
    </w:p>
  </w:footnote>
  <w:footnote w:type="continuationSeparator" w:id="0">
    <w:p w14:paraId="7F4C4A73" w14:textId="77777777" w:rsidR="000D4C21" w:rsidRDefault="000D4C21" w:rsidP="009831F7">
      <w:pPr>
        <w:spacing w:after="0" w:line="240" w:lineRule="auto"/>
      </w:pPr>
      <w:r>
        <w:continuationSeparator/>
      </w:r>
    </w:p>
  </w:footnote>
  <w:footnote w:type="continuationNotice" w:id="1">
    <w:p w14:paraId="6DCE340C" w14:textId="77777777" w:rsidR="000D4C21" w:rsidRDefault="000D4C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315326"/>
      <w:docPartObj>
        <w:docPartGallery w:val="Page Numbers (Top of Page)"/>
        <w:docPartUnique/>
      </w:docPartObj>
    </w:sdtPr>
    <w:sdtEndPr>
      <w:rPr>
        <w:noProof/>
      </w:rPr>
    </w:sdtEndPr>
    <w:sdtContent>
      <w:p w14:paraId="189CBF7A" w14:textId="64815A5B" w:rsidR="009831F7" w:rsidRDefault="004C35E7">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sCVDZ6qq1UD2yK" int2:id="lwprk55k">
      <int2:state int2:value="Rejected" int2:type="AugLoop_Text_Critique"/>
    </int2:textHash>
    <int2:bookmark int2:bookmarkName="_Int_blNlErkc" int2:invalidationBookmarkName="" int2:hashCode="irw4yNxKX/LkRA" int2:id="srQ0rFq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62196"/>
    <w:multiLevelType w:val="hybridMultilevel"/>
    <w:tmpl w:val="A4000A0E"/>
    <w:lvl w:ilvl="0" w:tplc="34090001">
      <w:start w:val="1"/>
      <w:numFmt w:val="bullet"/>
      <w:lvlText w:val=""/>
      <w:lvlJc w:val="left"/>
      <w:pPr>
        <w:ind w:left="4500" w:hanging="360"/>
      </w:pPr>
      <w:rPr>
        <w:rFonts w:ascii="Symbol" w:hAnsi="Symbol" w:hint="default"/>
      </w:rPr>
    </w:lvl>
    <w:lvl w:ilvl="1" w:tplc="34090003" w:tentative="1">
      <w:start w:val="1"/>
      <w:numFmt w:val="bullet"/>
      <w:lvlText w:val="o"/>
      <w:lvlJc w:val="left"/>
      <w:pPr>
        <w:ind w:left="5220" w:hanging="360"/>
      </w:pPr>
      <w:rPr>
        <w:rFonts w:ascii="Courier New" w:hAnsi="Courier New" w:cs="Courier New" w:hint="default"/>
      </w:rPr>
    </w:lvl>
    <w:lvl w:ilvl="2" w:tplc="34090005" w:tentative="1">
      <w:start w:val="1"/>
      <w:numFmt w:val="bullet"/>
      <w:lvlText w:val=""/>
      <w:lvlJc w:val="left"/>
      <w:pPr>
        <w:ind w:left="5940" w:hanging="360"/>
      </w:pPr>
      <w:rPr>
        <w:rFonts w:ascii="Wingdings" w:hAnsi="Wingdings" w:hint="default"/>
      </w:rPr>
    </w:lvl>
    <w:lvl w:ilvl="3" w:tplc="34090001" w:tentative="1">
      <w:start w:val="1"/>
      <w:numFmt w:val="bullet"/>
      <w:lvlText w:val=""/>
      <w:lvlJc w:val="left"/>
      <w:pPr>
        <w:ind w:left="6660" w:hanging="360"/>
      </w:pPr>
      <w:rPr>
        <w:rFonts w:ascii="Symbol" w:hAnsi="Symbol" w:hint="default"/>
      </w:rPr>
    </w:lvl>
    <w:lvl w:ilvl="4" w:tplc="34090003" w:tentative="1">
      <w:start w:val="1"/>
      <w:numFmt w:val="bullet"/>
      <w:lvlText w:val="o"/>
      <w:lvlJc w:val="left"/>
      <w:pPr>
        <w:ind w:left="7380" w:hanging="360"/>
      </w:pPr>
      <w:rPr>
        <w:rFonts w:ascii="Courier New" w:hAnsi="Courier New" w:cs="Courier New" w:hint="default"/>
      </w:rPr>
    </w:lvl>
    <w:lvl w:ilvl="5" w:tplc="34090005" w:tentative="1">
      <w:start w:val="1"/>
      <w:numFmt w:val="bullet"/>
      <w:lvlText w:val=""/>
      <w:lvlJc w:val="left"/>
      <w:pPr>
        <w:ind w:left="8100" w:hanging="360"/>
      </w:pPr>
      <w:rPr>
        <w:rFonts w:ascii="Wingdings" w:hAnsi="Wingdings" w:hint="default"/>
      </w:rPr>
    </w:lvl>
    <w:lvl w:ilvl="6" w:tplc="34090001" w:tentative="1">
      <w:start w:val="1"/>
      <w:numFmt w:val="bullet"/>
      <w:lvlText w:val=""/>
      <w:lvlJc w:val="left"/>
      <w:pPr>
        <w:ind w:left="8820" w:hanging="360"/>
      </w:pPr>
      <w:rPr>
        <w:rFonts w:ascii="Symbol" w:hAnsi="Symbol" w:hint="default"/>
      </w:rPr>
    </w:lvl>
    <w:lvl w:ilvl="7" w:tplc="34090003" w:tentative="1">
      <w:start w:val="1"/>
      <w:numFmt w:val="bullet"/>
      <w:lvlText w:val="o"/>
      <w:lvlJc w:val="left"/>
      <w:pPr>
        <w:ind w:left="9540" w:hanging="360"/>
      </w:pPr>
      <w:rPr>
        <w:rFonts w:ascii="Courier New" w:hAnsi="Courier New" w:cs="Courier New" w:hint="default"/>
      </w:rPr>
    </w:lvl>
    <w:lvl w:ilvl="8" w:tplc="34090005" w:tentative="1">
      <w:start w:val="1"/>
      <w:numFmt w:val="bullet"/>
      <w:lvlText w:val=""/>
      <w:lvlJc w:val="left"/>
      <w:pPr>
        <w:ind w:left="10260" w:hanging="360"/>
      </w:pPr>
      <w:rPr>
        <w:rFonts w:ascii="Wingdings" w:hAnsi="Wingdings" w:hint="default"/>
      </w:rPr>
    </w:lvl>
  </w:abstractNum>
  <w:abstractNum w:abstractNumId="1" w15:restartNumberingAfterBreak="0">
    <w:nsid w:val="0554B5F8"/>
    <w:multiLevelType w:val="hybridMultilevel"/>
    <w:tmpl w:val="6A5475B0"/>
    <w:lvl w:ilvl="0" w:tplc="565ED5DC">
      <w:start w:val="1"/>
      <w:numFmt w:val="bullet"/>
      <w:lvlText w:val=""/>
      <w:lvlJc w:val="left"/>
      <w:pPr>
        <w:ind w:left="720" w:hanging="360"/>
      </w:pPr>
      <w:rPr>
        <w:rFonts w:ascii="Symbol" w:hAnsi="Symbol" w:hint="default"/>
      </w:rPr>
    </w:lvl>
    <w:lvl w:ilvl="1" w:tplc="E4DA3B80">
      <w:start w:val="1"/>
      <w:numFmt w:val="bullet"/>
      <w:lvlText w:val="o"/>
      <w:lvlJc w:val="left"/>
      <w:pPr>
        <w:ind w:left="1440" w:hanging="360"/>
      </w:pPr>
      <w:rPr>
        <w:rFonts w:ascii="Courier New" w:hAnsi="Courier New" w:hint="default"/>
      </w:rPr>
    </w:lvl>
    <w:lvl w:ilvl="2" w:tplc="081A1960">
      <w:start w:val="1"/>
      <w:numFmt w:val="bullet"/>
      <w:lvlText w:val=""/>
      <w:lvlJc w:val="left"/>
      <w:pPr>
        <w:ind w:left="2160" w:hanging="360"/>
      </w:pPr>
      <w:rPr>
        <w:rFonts w:ascii="Wingdings" w:hAnsi="Wingdings" w:hint="default"/>
      </w:rPr>
    </w:lvl>
    <w:lvl w:ilvl="3" w:tplc="F5904D90">
      <w:start w:val="1"/>
      <w:numFmt w:val="bullet"/>
      <w:lvlText w:val=""/>
      <w:lvlJc w:val="left"/>
      <w:pPr>
        <w:ind w:left="2880" w:hanging="360"/>
      </w:pPr>
      <w:rPr>
        <w:rFonts w:ascii="Symbol" w:hAnsi="Symbol" w:hint="default"/>
      </w:rPr>
    </w:lvl>
    <w:lvl w:ilvl="4" w:tplc="F482A426">
      <w:start w:val="1"/>
      <w:numFmt w:val="bullet"/>
      <w:lvlText w:val="o"/>
      <w:lvlJc w:val="left"/>
      <w:pPr>
        <w:ind w:left="3600" w:hanging="360"/>
      </w:pPr>
      <w:rPr>
        <w:rFonts w:ascii="Courier New" w:hAnsi="Courier New" w:hint="default"/>
      </w:rPr>
    </w:lvl>
    <w:lvl w:ilvl="5" w:tplc="B076473A">
      <w:start w:val="1"/>
      <w:numFmt w:val="bullet"/>
      <w:lvlText w:val=""/>
      <w:lvlJc w:val="left"/>
      <w:pPr>
        <w:ind w:left="4320" w:hanging="360"/>
      </w:pPr>
      <w:rPr>
        <w:rFonts w:ascii="Wingdings" w:hAnsi="Wingdings" w:hint="default"/>
      </w:rPr>
    </w:lvl>
    <w:lvl w:ilvl="6" w:tplc="ED64CFB2">
      <w:start w:val="1"/>
      <w:numFmt w:val="bullet"/>
      <w:lvlText w:val=""/>
      <w:lvlJc w:val="left"/>
      <w:pPr>
        <w:ind w:left="5040" w:hanging="360"/>
      </w:pPr>
      <w:rPr>
        <w:rFonts w:ascii="Symbol" w:hAnsi="Symbol" w:hint="default"/>
      </w:rPr>
    </w:lvl>
    <w:lvl w:ilvl="7" w:tplc="566E3798">
      <w:start w:val="1"/>
      <w:numFmt w:val="bullet"/>
      <w:lvlText w:val="o"/>
      <w:lvlJc w:val="left"/>
      <w:pPr>
        <w:ind w:left="5760" w:hanging="360"/>
      </w:pPr>
      <w:rPr>
        <w:rFonts w:ascii="Courier New" w:hAnsi="Courier New" w:hint="default"/>
      </w:rPr>
    </w:lvl>
    <w:lvl w:ilvl="8" w:tplc="40789082">
      <w:start w:val="1"/>
      <w:numFmt w:val="bullet"/>
      <w:lvlText w:val=""/>
      <w:lvlJc w:val="left"/>
      <w:pPr>
        <w:ind w:left="6480" w:hanging="360"/>
      </w:pPr>
      <w:rPr>
        <w:rFonts w:ascii="Wingdings" w:hAnsi="Wingdings" w:hint="default"/>
      </w:rPr>
    </w:lvl>
  </w:abstractNum>
  <w:abstractNum w:abstractNumId="2" w15:restartNumberingAfterBreak="0">
    <w:nsid w:val="0624564A"/>
    <w:multiLevelType w:val="hybridMultilevel"/>
    <w:tmpl w:val="1E1A31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71553D0"/>
    <w:multiLevelType w:val="hybridMultilevel"/>
    <w:tmpl w:val="E5B876C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089A28C2"/>
    <w:multiLevelType w:val="hybridMultilevel"/>
    <w:tmpl w:val="875C740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0CC8FA2F"/>
    <w:multiLevelType w:val="hybridMultilevel"/>
    <w:tmpl w:val="FE2ED0D0"/>
    <w:lvl w:ilvl="0" w:tplc="3F565270">
      <w:start w:val="1"/>
      <w:numFmt w:val="bullet"/>
      <w:lvlText w:val=""/>
      <w:lvlJc w:val="left"/>
      <w:pPr>
        <w:ind w:left="720" w:hanging="360"/>
      </w:pPr>
      <w:rPr>
        <w:rFonts w:ascii="Symbol" w:hAnsi="Symbol" w:hint="default"/>
      </w:rPr>
    </w:lvl>
    <w:lvl w:ilvl="1" w:tplc="0884FFD0">
      <w:start w:val="1"/>
      <w:numFmt w:val="bullet"/>
      <w:lvlText w:val="o"/>
      <w:lvlJc w:val="left"/>
      <w:pPr>
        <w:ind w:left="1440" w:hanging="360"/>
      </w:pPr>
      <w:rPr>
        <w:rFonts w:ascii="Courier New" w:hAnsi="Courier New" w:hint="default"/>
      </w:rPr>
    </w:lvl>
    <w:lvl w:ilvl="2" w:tplc="91C83856">
      <w:start w:val="1"/>
      <w:numFmt w:val="bullet"/>
      <w:lvlText w:val=""/>
      <w:lvlJc w:val="left"/>
      <w:pPr>
        <w:ind w:left="2160" w:hanging="360"/>
      </w:pPr>
      <w:rPr>
        <w:rFonts w:ascii="Wingdings" w:hAnsi="Wingdings" w:hint="default"/>
      </w:rPr>
    </w:lvl>
    <w:lvl w:ilvl="3" w:tplc="8E468FEA">
      <w:start w:val="1"/>
      <w:numFmt w:val="bullet"/>
      <w:lvlText w:val=""/>
      <w:lvlJc w:val="left"/>
      <w:pPr>
        <w:ind w:left="2880" w:hanging="360"/>
      </w:pPr>
      <w:rPr>
        <w:rFonts w:ascii="Symbol" w:hAnsi="Symbol" w:hint="default"/>
      </w:rPr>
    </w:lvl>
    <w:lvl w:ilvl="4" w:tplc="9D5E8634">
      <w:start w:val="1"/>
      <w:numFmt w:val="bullet"/>
      <w:lvlText w:val="o"/>
      <w:lvlJc w:val="left"/>
      <w:pPr>
        <w:ind w:left="3600" w:hanging="360"/>
      </w:pPr>
      <w:rPr>
        <w:rFonts w:ascii="Courier New" w:hAnsi="Courier New" w:hint="default"/>
      </w:rPr>
    </w:lvl>
    <w:lvl w:ilvl="5" w:tplc="049E5F2C">
      <w:start w:val="1"/>
      <w:numFmt w:val="bullet"/>
      <w:lvlText w:val=""/>
      <w:lvlJc w:val="left"/>
      <w:pPr>
        <w:ind w:left="4320" w:hanging="360"/>
      </w:pPr>
      <w:rPr>
        <w:rFonts w:ascii="Wingdings" w:hAnsi="Wingdings" w:hint="default"/>
      </w:rPr>
    </w:lvl>
    <w:lvl w:ilvl="6" w:tplc="83746CCC">
      <w:start w:val="1"/>
      <w:numFmt w:val="bullet"/>
      <w:lvlText w:val=""/>
      <w:lvlJc w:val="left"/>
      <w:pPr>
        <w:ind w:left="5040" w:hanging="360"/>
      </w:pPr>
      <w:rPr>
        <w:rFonts w:ascii="Symbol" w:hAnsi="Symbol" w:hint="default"/>
      </w:rPr>
    </w:lvl>
    <w:lvl w:ilvl="7" w:tplc="3A008DF6">
      <w:start w:val="1"/>
      <w:numFmt w:val="bullet"/>
      <w:lvlText w:val="o"/>
      <w:lvlJc w:val="left"/>
      <w:pPr>
        <w:ind w:left="5760" w:hanging="360"/>
      </w:pPr>
      <w:rPr>
        <w:rFonts w:ascii="Courier New" w:hAnsi="Courier New" w:hint="default"/>
      </w:rPr>
    </w:lvl>
    <w:lvl w:ilvl="8" w:tplc="B13CC3B4">
      <w:start w:val="1"/>
      <w:numFmt w:val="bullet"/>
      <w:lvlText w:val=""/>
      <w:lvlJc w:val="left"/>
      <w:pPr>
        <w:ind w:left="6480" w:hanging="360"/>
      </w:pPr>
      <w:rPr>
        <w:rFonts w:ascii="Wingdings" w:hAnsi="Wingdings" w:hint="default"/>
      </w:rPr>
    </w:lvl>
  </w:abstractNum>
  <w:abstractNum w:abstractNumId="6" w15:restartNumberingAfterBreak="0">
    <w:nsid w:val="0E324140"/>
    <w:multiLevelType w:val="hybridMultilevel"/>
    <w:tmpl w:val="DECAA79E"/>
    <w:lvl w:ilvl="0" w:tplc="6640FB6E">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11E5335"/>
    <w:multiLevelType w:val="multilevel"/>
    <w:tmpl w:val="D80C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25C96"/>
    <w:multiLevelType w:val="hybridMultilevel"/>
    <w:tmpl w:val="AEDCB5EC"/>
    <w:lvl w:ilvl="0" w:tplc="A5588C38">
      <w:start w:val="1"/>
      <w:numFmt w:val="bullet"/>
      <w:lvlText w:val=""/>
      <w:lvlJc w:val="left"/>
      <w:pPr>
        <w:ind w:left="720" w:hanging="360"/>
      </w:pPr>
      <w:rPr>
        <w:rFonts w:ascii="Symbol" w:hAnsi="Symbol" w:hint="default"/>
      </w:rPr>
    </w:lvl>
    <w:lvl w:ilvl="1" w:tplc="CF78AAD0">
      <w:start w:val="1"/>
      <w:numFmt w:val="bullet"/>
      <w:lvlText w:val="o"/>
      <w:lvlJc w:val="left"/>
      <w:pPr>
        <w:ind w:left="1440" w:hanging="360"/>
      </w:pPr>
      <w:rPr>
        <w:rFonts w:ascii="Courier New" w:hAnsi="Courier New" w:hint="default"/>
      </w:rPr>
    </w:lvl>
    <w:lvl w:ilvl="2" w:tplc="7F402978">
      <w:start w:val="1"/>
      <w:numFmt w:val="bullet"/>
      <w:lvlText w:val=""/>
      <w:lvlJc w:val="left"/>
      <w:pPr>
        <w:ind w:left="2160" w:hanging="360"/>
      </w:pPr>
      <w:rPr>
        <w:rFonts w:ascii="Wingdings" w:hAnsi="Wingdings" w:hint="default"/>
      </w:rPr>
    </w:lvl>
    <w:lvl w:ilvl="3" w:tplc="6BD65C38">
      <w:start w:val="1"/>
      <w:numFmt w:val="bullet"/>
      <w:lvlText w:val=""/>
      <w:lvlJc w:val="left"/>
      <w:pPr>
        <w:ind w:left="2880" w:hanging="360"/>
      </w:pPr>
      <w:rPr>
        <w:rFonts w:ascii="Symbol" w:hAnsi="Symbol" w:hint="default"/>
      </w:rPr>
    </w:lvl>
    <w:lvl w:ilvl="4" w:tplc="4ABC70A2">
      <w:start w:val="1"/>
      <w:numFmt w:val="bullet"/>
      <w:lvlText w:val="o"/>
      <w:lvlJc w:val="left"/>
      <w:pPr>
        <w:ind w:left="3600" w:hanging="360"/>
      </w:pPr>
      <w:rPr>
        <w:rFonts w:ascii="Courier New" w:hAnsi="Courier New" w:hint="default"/>
      </w:rPr>
    </w:lvl>
    <w:lvl w:ilvl="5" w:tplc="6BAE6AC4">
      <w:start w:val="1"/>
      <w:numFmt w:val="bullet"/>
      <w:lvlText w:val=""/>
      <w:lvlJc w:val="left"/>
      <w:pPr>
        <w:ind w:left="4320" w:hanging="360"/>
      </w:pPr>
      <w:rPr>
        <w:rFonts w:ascii="Wingdings" w:hAnsi="Wingdings" w:hint="default"/>
      </w:rPr>
    </w:lvl>
    <w:lvl w:ilvl="6" w:tplc="6238635A">
      <w:start w:val="1"/>
      <w:numFmt w:val="bullet"/>
      <w:lvlText w:val=""/>
      <w:lvlJc w:val="left"/>
      <w:pPr>
        <w:ind w:left="5040" w:hanging="360"/>
      </w:pPr>
      <w:rPr>
        <w:rFonts w:ascii="Symbol" w:hAnsi="Symbol" w:hint="default"/>
      </w:rPr>
    </w:lvl>
    <w:lvl w:ilvl="7" w:tplc="D8DC1398">
      <w:start w:val="1"/>
      <w:numFmt w:val="bullet"/>
      <w:lvlText w:val="o"/>
      <w:lvlJc w:val="left"/>
      <w:pPr>
        <w:ind w:left="5760" w:hanging="360"/>
      </w:pPr>
      <w:rPr>
        <w:rFonts w:ascii="Courier New" w:hAnsi="Courier New" w:hint="default"/>
      </w:rPr>
    </w:lvl>
    <w:lvl w:ilvl="8" w:tplc="EE12E972">
      <w:start w:val="1"/>
      <w:numFmt w:val="bullet"/>
      <w:lvlText w:val=""/>
      <w:lvlJc w:val="left"/>
      <w:pPr>
        <w:ind w:left="6480" w:hanging="360"/>
      </w:pPr>
      <w:rPr>
        <w:rFonts w:ascii="Wingdings" w:hAnsi="Wingdings" w:hint="default"/>
      </w:rPr>
    </w:lvl>
  </w:abstractNum>
  <w:abstractNum w:abstractNumId="9" w15:restartNumberingAfterBreak="0">
    <w:nsid w:val="140B0D7D"/>
    <w:multiLevelType w:val="hybridMultilevel"/>
    <w:tmpl w:val="43C0678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6C83256"/>
    <w:multiLevelType w:val="hybridMultilevel"/>
    <w:tmpl w:val="26C6E640"/>
    <w:lvl w:ilvl="0" w:tplc="34090003">
      <w:start w:val="1"/>
      <w:numFmt w:val="bullet"/>
      <w:lvlText w:val="o"/>
      <w:lvlJc w:val="left"/>
      <w:pPr>
        <w:ind w:left="2880" w:hanging="360"/>
      </w:pPr>
      <w:rPr>
        <w:rFonts w:ascii="Courier New" w:hAnsi="Courier New" w:cs="Courier New"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11" w15:restartNumberingAfterBreak="0">
    <w:nsid w:val="18416DD5"/>
    <w:multiLevelType w:val="hybridMultilevel"/>
    <w:tmpl w:val="F5BA8662"/>
    <w:lvl w:ilvl="0" w:tplc="FFFFFFFF">
      <w:start w:val="1"/>
      <w:numFmt w:val="decimal"/>
      <w:lvlText w:val="%1."/>
      <w:lvlJc w:val="left"/>
      <w:pPr>
        <w:ind w:left="720" w:hanging="360"/>
      </w:pPr>
      <w:rPr>
        <w:rFonts w:hint="default"/>
      </w:rPr>
    </w:lvl>
    <w:lvl w:ilvl="1" w:tplc="03C6FC52">
      <w:start w:val="1"/>
      <w:numFmt w:val="bullet"/>
      <w:lvlText w:val="o"/>
      <w:lvlJc w:val="left"/>
      <w:pPr>
        <w:ind w:left="1440" w:hanging="360"/>
      </w:pPr>
      <w:rPr>
        <w:rFonts w:ascii="Courier New" w:hAnsi="Courier New" w:hint="default"/>
      </w:rPr>
    </w:lvl>
    <w:lvl w:ilvl="2" w:tplc="A26EF244">
      <w:start w:val="1"/>
      <w:numFmt w:val="bullet"/>
      <w:lvlText w:val=""/>
      <w:lvlJc w:val="left"/>
      <w:pPr>
        <w:ind w:left="2160" w:hanging="360"/>
      </w:pPr>
      <w:rPr>
        <w:rFonts w:ascii="Wingdings" w:hAnsi="Wingdings" w:hint="default"/>
      </w:rPr>
    </w:lvl>
    <w:lvl w:ilvl="3" w:tplc="C9A2EF30">
      <w:start w:val="1"/>
      <w:numFmt w:val="bullet"/>
      <w:lvlText w:val=""/>
      <w:lvlJc w:val="left"/>
      <w:pPr>
        <w:ind w:left="2880" w:hanging="360"/>
      </w:pPr>
      <w:rPr>
        <w:rFonts w:ascii="Symbol" w:hAnsi="Symbol" w:hint="default"/>
      </w:rPr>
    </w:lvl>
    <w:lvl w:ilvl="4" w:tplc="B07C355C">
      <w:start w:val="1"/>
      <w:numFmt w:val="bullet"/>
      <w:lvlText w:val="o"/>
      <w:lvlJc w:val="left"/>
      <w:pPr>
        <w:ind w:left="3600" w:hanging="360"/>
      </w:pPr>
      <w:rPr>
        <w:rFonts w:ascii="Courier New" w:hAnsi="Courier New" w:hint="default"/>
      </w:rPr>
    </w:lvl>
    <w:lvl w:ilvl="5" w:tplc="71762CD4">
      <w:start w:val="1"/>
      <w:numFmt w:val="bullet"/>
      <w:lvlText w:val=""/>
      <w:lvlJc w:val="left"/>
      <w:pPr>
        <w:ind w:left="4320" w:hanging="360"/>
      </w:pPr>
      <w:rPr>
        <w:rFonts w:ascii="Wingdings" w:hAnsi="Wingdings" w:hint="default"/>
      </w:rPr>
    </w:lvl>
    <w:lvl w:ilvl="6" w:tplc="0C880556">
      <w:start w:val="1"/>
      <w:numFmt w:val="bullet"/>
      <w:lvlText w:val=""/>
      <w:lvlJc w:val="left"/>
      <w:pPr>
        <w:ind w:left="5040" w:hanging="360"/>
      </w:pPr>
      <w:rPr>
        <w:rFonts w:ascii="Symbol" w:hAnsi="Symbol" w:hint="default"/>
      </w:rPr>
    </w:lvl>
    <w:lvl w:ilvl="7" w:tplc="1AF44F9A">
      <w:start w:val="1"/>
      <w:numFmt w:val="bullet"/>
      <w:lvlText w:val="o"/>
      <w:lvlJc w:val="left"/>
      <w:pPr>
        <w:ind w:left="5760" w:hanging="360"/>
      </w:pPr>
      <w:rPr>
        <w:rFonts w:ascii="Courier New" w:hAnsi="Courier New" w:hint="default"/>
      </w:rPr>
    </w:lvl>
    <w:lvl w:ilvl="8" w:tplc="4FF4B90E">
      <w:start w:val="1"/>
      <w:numFmt w:val="bullet"/>
      <w:lvlText w:val=""/>
      <w:lvlJc w:val="left"/>
      <w:pPr>
        <w:ind w:left="6480" w:hanging="360"/>
      </w:pPr>
      <w:rPr>
        <w:rFonts w:ascii="Wingdings" w:hAnsi="Wingdings" w:hint="default"/>
      </w:rPr>
    </w:lvl>
  </w:abstractNum>
  <w:abstractNum w:abstractNumId="12" w15:restartNumberingAfterBreak="0">
    <w:nsid w:val="18BD4F08"/>
    <w:multiLevelType w:val="hybridMultilevel"/>
    <w:tmpl w:val="FFFFFFFF"/>
    <w:lvl w:ilvl="0" w:tplc="46849D9A">
      <w:start w:val="1"/>
      <w:numFmt w:val="bullet"/>
      <w:lvlText w:val=""/>
      <w:lvlJc w:val="left"/>
      <w:pPr>
        <w:ind w:left="720" w:hanging="360"/>
      </w:pPr>
      <w:rPr>
        <w:rFonts w:ascii="Symbol" w:hAnsi="Symbol" w:hint="default"/>
      </w:rPr>
    </w:lvl>
    <w:lvl w:ilvl="1" w:tplc="A81CD4EA">
      <w:start w:val="1"/>
      <w:numFmt w:val="bullet"/>
      <w:lvlText w:val="o"/>
      <w:lvlJc w:val="left"/>
      <w:pPr>
        <w:ind w:left="1440" w:hanging="360"/>
      </w:pPr>
      <w:rPr>
        <w:rFonts w:ascii="Courier New" w:hAnsi="Courier New" w:hint="default"/>
      </w:rPr>
    </w:lvl>
    <w:lvl w:ilvl="2" w:tplc="CE6ED5B2">
      <w:start w:val="1"/>
      <w:numFmt w:val="bullet"/>
      <w:lvlText w:val=""/>
      <w:lvlJc w:val="left"/>
      <w:pPr>
        <w:ind w:left="2160" w:hanging="360"/>
      </w:pPr>
      <w:rPr>
        <w:rFonts w:ascii="Wingdings" w:hAnsi="Wingdings" w:hint="default"/>
      </w:rPr>
    </w:lvl>
    <w:lvl w:ilvl="3" w:tplc="AC2E0404">
      <w:start w:val="1"/>
      <w:numFmt w:val="bullet"/>
      <w:lvlText w:val=""/>
      <w:lvlJc w:val="left"/>
      <w:pPr>
        <w:ind w:left="2880" w:hanging="360"/>
      </w:pPr>
      <w:rPr>
        <w:rFonts w:ascii="Symbol" w:hAnsi="Symbol" w:hint="default"/>
      </w:rPr>
    </w:lvl>
    <w:lvl w:ilvl="4" w:tplc="7B7CE4F0">
      <w:start w:val="1"/>
      <w:numFmt w:val="bullet"/>
      <w:lvlText w:val="o"/>
      <w:lvlJc w:val="left"/>
      <w:pPr>
        <w:ind w:left="3600" w:hanging="360"/>
      </w:pPr>
      <w:rPr>
        <w:rFonts w:ascii="Courier New" w:hAnsi="Courier New" w:hint="default"/>
      </w:rPr>
    </w:lvl>
    <w:lvl w:ilvl="5" w:tplc="6F605340">
      <w:start w:val="1"/>
      <w:numFmt w:val="bullet"/>
      <w:lvlText w:val=""/>
      <w:lvlJc w:val="left"/>
      <w:pPr>
        <w:ind w:left="4320" w:hanging="360"/>
      </w:pPr>
      <w:rPr>
        <w:rFonts w:ascii="Wingdings" w:hAnsi="Wingdings" w:hint="default"/>
      </w:rPr>
    </w:lvl>
    <w:lvl w:ilvl="6" w:tplc="574ECAAC">
      <w:start w:val="1"/>
      <w:numFmt w:val="bullet"/>
      <w:lvlText w:val=""/>
      <w:lvlJc w:val="left"/>
      <w:pPr>
        <w:ind w:left="5040" w:hanging="360"/>
      </w:pPr>
      <w:rPr>
        <w:rFonts w:ascii="Symbol" w:hAnsi="Symbol" w:hint="default"/>
      </w:rPr>
    </w:lvl>
    <w:lvl w:ilvl="7" w:tplc="DBE80156">
      <w:start w:val="1"/>
      <w:numFmt w:val="bullet"/>
      <w:lvlText w:val="o"/>
      <w:lvlJc w:val="left"/>
      <w:pPr>
        <w:ind w:left="5760" w:hanging="360"/>
      </w:pPr>
      <w:rPr>
        <w:rFonts w:ascii="Courier New" w:hAnsi="Courier New" w:hint="default"/>
      </w:rPr>
    </w:lvl>
    <w:lvl w:ilvl="8" w:tplc="7DE88A92">
      <w:start w:val="1"/>
      <w:numFmt w:val="bullet"/>
      <w:lvlText w:val=""/>
      <w:lvlJc w:val="left"/>
      <w:pPr>
        <w:ind w:left="6480" w:hanging="360"/>
      </w:pPr>
      <w:rPr>
        <w:rFonts w:ascii="Wingdings" w:hAnsi="Wingdings" w:hint="default"/>
      </w:rPr>
    </w:lvl>
  </w:abstractNum>
  <w:abstractNum w:abstractNumId="13" w15:restartNumberingAfterBreak="0">
    <w:nsid w:val="19C83A6C"/>
    <w:multiLevelType w:val="hybridMultilevel"/>
    <w:tmpl w:val="DEF0587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19D942F0"/>
    <w:multiLevelType w:val="hybridMultilevel"/>
    <w:tmpl w:val="E098BE66"/>
    <w:lvl w:ilvl="0" w:tplc="F9AA9C98">
      <w:start w:val="1"/>
      <w:numFmt w:val="upperRoman"/>
      <w:lvlText w:val="%1."/>
      <w:lvlJc w:val="left"/>
      <w:pPr>
        <w:ind w:left="279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D3C4454"/>
    <w:multiLevelType w:val="hybridMultilevel"/>
    <w:tmpl w:val="81F62C0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1FA2FB06"/>
    <w:multiLevelType w:val="hybridMultilevel"/>
    <w:tmpl w:val="53400F00"/>
    <w:lvl w:ilvl="0" w:tplc="F7D8C072">
      <w:start w:val="1"/>
      <w:numFmt w:val="bullet"/>
      <w:lvlText w:val=""/>
      <w:lvlJc w:val="left"/>
      <w:pPr>
        <w:ind w:left="720" w:hanging="360"/>
      </w:pPr>
      <w:rPr>
        <w:rFonts w:ascii="Symbol" w:hAnsi="Symbol" w:hint="default"/>
      </w:rPr>
    </w:lvl>
    <w:lvl w:ilvl="1" w:tplc="764A66E2">
      <w:start w:val="1"/>
      <w:numFmt w:val="bullet"/>
      <w:lvlText w:val="o"/>
      <w:lvlJc w:val="left"/>
      <w:pPr>
        <w:ind w:left="1440" w:hanging="360"/>
      </w:pPr>
      <w:rPr>
        <w:rFonts w:ascii="Courier New" w:hAnsi="Courier New" w:hint="default"/>
      </w:rPr>
    </w:lvl>
    <w:lvl w:ilvl="2" w:tplc="88CC7AEA">
      <w:start w:val="1"/>
      <w:numFmt w:val="bullet"/>
      <w:lvlText w:val=""/>
      <w:lvlJc w:val="left"/>
      <w:pPr>
        <w:ind w:left="2160" w:hanging="360"/>
      </w:pPr>
      <w:rPr>
        <w:rFonts w:ascii="Wingdings" w:hAnsi="Wingdings" w:hint="default"/>
      </w:rPr>
    </w:lvl>
    <w:lvl w:ilvl="3" w:tplc="F23C7EFE">
      <w:start w:val="1"/>
      <w:numFmt w:val="bullet"/>
      <w:lvlText w:val=""/>
      <w:lvlJc w:val="left"/>
      <w:pPr>
        <w:ind w:left="2880" w:hanging="360"/>
      </w:pPr>
      <w:rPr>
        <w:rFonts w:ascii="Symbol" w:hAnsi="Symbol" w:hint="default"/>
      </w:rPr>
    </w:lvl>
    <w:lvl w:ilvl="4" w:tplc="5AF0098A">
      <w:start w:val="1"/>
      <w:numFmt w:val="bullet"/>
      <w:lvlText w:val="o"/>
      <w:lvlJc w:val="left"/>
      <w:pPr>
        <w:ind w:left="3600" w:hanging="360"/>
      </w:pPr>
      <w:rPr>
        <w:rFonts w:ascii="Courier New" w:hAnsi="Courier New" w:hint="default"/>
      </w:rPr>
    </w:lvl>
    <w:lvl w:ilvl="5" w:tplc="53B237CA">
      <w:start w:val="1"/>
      <w:numFmt w:val="bullet"/>
      <w:lvlText w:val=""/>
      <w:lvlJc w:val="left"/>
      <w:pPr>
        <w:ind w:left="4320" w:hanging="360"/>
      </w:pPr>
      <w:rPr>
        <w:rFonts w:ascii="Wingdings" w:hAnsi="Wingdings" w:hint="default"/>
      </w:rPr>
    </w:lvl>
    <w:lvl w:ilvl="6" w:tplc="C67E470C">
      <w:start w:val="1"/>
      <w:numFmt w:val="bullet"/>
      <w:lvlText w:val=""/>
      <w:lvlJc w:val="left"/>
      <w:pPr>
        <w:ind w:left="5040" w:hanging="360"/>
      </w:pPr>
      <w:rPr>
        <w:rFonts w:ascii="Symbol" w:hAnsi="Symbol" w:hint="default"/>
      </w:rPr>
    </w:lvl>
    <w:lvl w:ilvl="7" w:tplc="2BB8AA44">
      <w:start w:val="1"/>
      <w:numFmt w:val="bullet"/>
      <w:lvlText w:val="o"/>
      <w:lvlJc w:val="left"/>
      <w:pPr>
        <w:ind w:left="5760" w:hanging="360"/>
      </w:pPr>
      <w:rPr>
        <w:rFonts w:ascii="Courier New" w:hAnsi="Courier New" w:hint="default"/>
      </w:rPr>
    </w:lvl>
    <w:lvl w:ilvl="8" w:tplc="61600ED2">
      <w:start w:val="1"/>
      <w:numFmt w:val="bullet"/>
      <w:lvlText w:val=""/>
      <w:lvlJc w:val="left"/>
      <w:pPr>
        <w:ind w:left="6480" w:hanging="360"/>
      </w:pPr>
      <w:rPr>
        <w:rFonts w:ascii="Wingdings" w:hAnsi="Wingdings" w:hint="default"/>
      </w:rPr>
    </w:lvl>
  </w:abstractNum>
  <w:abstractNum w:abstractNumId="17" w15:restartNumberingAfterBreak="0">
    <w:nsid w:val="247712C5"/>
    <w:multiLevelType w:val="hybridMultilevel"/>
    <w:tmpl w:val="FB78B57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25EE194E"/>
    <w:multiLevelType w:val="hybridMultilevel"/>
    <w:tmpl w:val="FFFFFFFF"/>
    <w:lvl w:ilvl="0" w:tplc="1FA07CF4">
      <w:start w:val="1"/>
      <w:numFmt w:val="decimal"/>
      <w:lvlText w:val="%1."/>
      <w:lvlJc w:val="left"/>
      <w:pPr>
        <w:ind w:left="1800" w:hanging="360"/>
      </w:pPr>
    </w:lvl>
    <w:lvl w:ilvl="1" w:tplc="20C2180A">
      <w:start w:val="1"/>
      <w:numFmt w:val="lowerLetter"/>
      <w:lvlText w:val="%2."/>
      <w:lvlJc w:val="left"/>
      <w:pPr>
        <w:ind w:left="2520" w:hanging="360"/>
      </w:pPr>
    </w:lvl>
    <w:lvl w:ilvl="2" w:tplc="948C2A24">
      <w:start w:val="1"/>
      <w:numFmt w:val="lowerRoman"/>
      <w:lvlText w:val="%3."/>
      <w:lvlJc w:val="right"/>
      <w:pPr>
        <w:ind w:left="3240" w:hanging="180"/>
      </w:pPr>
    </w:lvl>
    <w:lvl w:ilvl="3" w:tplc="EA5A2EE0">
      <w:start w:val="1"/>
      <w:numFmt w:val="decimal"/>
      <w:lvlText w:val="%4."/>
      <w:lvlJc w:val="left"/>
      <w:pPr>
        <w:ind w:left="3960" w:hanging="360"/>
      </w:pPr>
    </w:lvl>
    <w:lvl w:ilvl="4" w:tplc="D0FA997C">
      <w:start w:val="1"/>
      <w:numFmt w:val="lowerLetter"/>
      <w:lvlText w:val="%5."/>
      <w:lvlJc w:val="left"/>
      <w:pPr>
        <w:ind w:left="4680" w:hanging="360"/>
      </w:pPr>
    </w:lvl>
    <w:lvl w:ilvl="5" w:tplc="B3F8A17A">
      <w:start w:val="1"/>
      <w:numFmt w:val="lowerRoman"/>
      <w:lvlText w:val="%6."/>
      <w:lvlJc w:val="right"/>
      <w:pPr>
        <w:ind w:left="5400" w:hanging="180"/>
      </w:pPr>
    </w:lvl>
    <w:lvl w:ilvl="6" w:tplc="3C7A7866">
      <w:start w:val="1"/>
      <w:numFmt w:val="decimal"/>
      <w:lvlText w:val="%7."/>
      <w:lvlJc w:val="left"/>
      <w:pPr>
        <w:ind w:left="6120" w:hanging="360"/>
      </w:pPr>
    </w:lvl>
    <w:lvl w:ilvl="7" w:tplc="4E0CA6C0">
      <w:start w:val="1"/>
      <w:numFmt w:val="lowerLetter"/>
      <w:lvlText w:val="%8."/>
      <w:lvlJc w:val="left"/>
      <w:pPr>
        <w:ind w:left="6840" w:hanging="360"/>
      </w:pPr>
    </w:lvl>
    <w:lvl w:ilvl="8" w:tplc="AA6696D6">
      <w:start w:val="1"/>
      <w:numFmt w:val="lowerRoman"/>
      <w:lvlText w:val="%9."/>
      <w:lvlJc w:val="right"/>
      <w:pPr>
        <w:ind w:left="7560" w:hanging="180"/>
      </w:pPr>
    </w:lvl>
  </w:abstractNum>
  <w:abstractNum w:abstractNumId="19" w15:restartNumberingAfterBreak="0">
    <w:nsid w:val="27C0323B"/>
    <w:multiLevelType w:val="multilevel"/>
    <w:tmpl w:val="952E8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5D3782"/>
    <w:multiLevelType w:val="hybridMultilevel"/>
    <w:tmpl w:val="FFFFFFFF"/>
    <w:lvl w:ilvl="0" w:tplc="F8962166">
      <w:start w:val="1"/>
      <w:numFmt w:val="bullet"/>
      <w:lvlText w:val=""/>
      <w:lvlJc w:val="left"/>
      <w:pPr>
        <w:ind w:left="720" w:hanging="360"/>
      </w:pPr>
      <w:rPr>
        <w:rFonts w:ascii="Symbol" w:hAnsi="Symbol" w:hint="default"/>
      </w:rPr>
    </w:lvl>
    <w:lvl w:ilvl="1" w:tplc="B0927DAE">
      <w:start w:val="1"/>
      <w:numFmt w:val="bullet"/>
      <w:lvlText w:val="o"/>
      <w:lvlJc w:val="left"/>
      <w:pPr>
        <w:ind w:left="1440" w:hanging="360"/>
      </w:pPr>
      <w:rPr>
        <w:rFonts w:ascii="Courier New" w:hAnsi="Courier New" w:hint="default"/>
      </w:rPr>
    </w:lvl>
    <w:lvl w:ilvl="2" w:tplc="11B82144">
      <w:start w:val="1"/>
      <w:numFmt w:val="bullet"/>
      <w:lvlText w:val=""/>
      <w:lvlJc w:val="left"/>
      <w:pPr>
        <w:ind w:left="2160" w:hanging="360"/>
      </w:pPr>
      <w:rPr>
        <w:rFonts w:ascii="Wingdings" w:hAnsi="Wingdings" w:hint="default"/>
      </w:rPr>
    </w:lvl>
    <w:lvl w:ilvl="3" w:tplc="8CBA5EDA">
      <w:start w:val="1"/>
      <w:numFmt w:val="bullet"/>
      <w:lvlText w:val=""/>
      <w:lvlJc w:val="left"/>
      <w:pPr>
        <w:ind w:left="2880" w:hanging="360"/>
      </w:pPr>
      <w:rPr>
        <w:rFonts w:ascii="Symbol" w:hAnsi="Symbol" w:hint="default"/>
      </w:rPr>
    </w:lvl>
    <w:lvl w:ilvl="4" w:tplc="4BD459B2">
      <w:start w:val="1"/>
      <w:numFmt w:val="bullet"/>
      <w:lvlText w:val="o"/>
      <w:lvlJc w:val="left"/>
      <w:pPr>
        <w:ind w:left="3600" w:hanging="360"/>
      </w:pPr>
      <w:rPr>
        <w:rFonts w:ascii="Courier New" w:hAnsi="Courier New" w:hint="default"/>
      </w:rPr>
    </w:lvl>
    <w:lvl w:ilvl="5" w:tplc="6F1E430A">
      <w:start w:val="1"/>
      <w:numFmt w:val="bullet"/>
      <w:lvlText w:val=""/>
      <w:lvlJc w:val="left"/>
      <w:pPr>
        <w:ind w:left="4320" w:hanging="360"/>
      </w:pPr>
      <w:rPr>
        <w:rFonts w:ascii="Wingdings" w:hAnsi="Wingdings" w:hint="default"/>
      </w:rPr>
    </w:lvl>
    <w:lvl w:ilvl="6" w:tplc="3B5EFBDA">
      <w:start w:val="1"/>
      <w:numFmt w:val="bullet"/>
      <w:lvlText w:val=""/>
      <w:lvlJc w:val="left"/>
      <w:pPr>
        <w:ind w:left="5040" w:hanging="360"/>
      </w:pPr>
      <w:rPr>
        <w:rFonts w:ascii="Symbol" w:hAnsi="Symbol" w:hint="default"/>
      </w:rPr>
    </w:lvl>
    <w:lvl w:ilvl="7" w:tplc="7F08EB3E">
      <w:start w:val="1"/>
      <w:numFmt w:val="bullet"/>
      <w:lvlText w:val="o"/>
      <w:lvlJc w:val="left"/>
      <w:pPr>
        <w:ind w:left="5760" w:hanging="360"/>
      </w:pPr>
      <w:rPr>
        <w:rFonts w:ascii="Courier New" w:hAnsi="Courier New" w:hint="default"/>
      </w:rPr>
    </w:lvl>
    <w:lvl w:ilvl="8" w:tplc="630C34CE">
      <w:start w:val="1"/>
      <w:numFmt w:val="bullet"/>
      <w:lvlText w:val=""/>
      <w:lvlJc w:val="left"/>
      <w:pPr>
        <w:ind w:left="6480" w:hanging="360"/>
      </w:pPr>
      <w:rPr>
        <w:rFonts w:ascii="Wingdings" w:hAnsi="Wingdings" w:hint="default"/>
      </w:rPr>
    </w:lvl>
  </w:abstractNum>
  <w:abstractNum w:abstractNumId="21" w15:restartNumberingAfterBreak="0">
    <w:nsid w:val="2BC54948"/>
    <w:multiLevelType w:val="hybridMultilevel"/>
    <w:tmpl w:val="D542E6E2"/>
    <w:lvl w:ilvl="0" w:tplc="EDD6DF92">
      <w:start w:val="1"/>
      <w:numFmt w:val="bullet"/>
      <w:lvlText w:val=""/>
      <w:lvlJc w:val="left"/>
      <w:pPr>
        <w:ind w:left="720" w:hanging="360"/>
      </w:pPr>
      <w:rPr>
        <w:rFonts w:ascii="Symbol" w:hAnsi="Symbol" w:hint="default"/>
      </w:rPr>
    </w:lvl>
    <w:lvl w:ilvl="1" w:tplc="A26A2696">
      <w:start w:val="1"/>
      <w:numFmt w:val="bullet"/>
      <w:lvlText w:val="o"/>
      <w:lvlJc w:val="left"/>
      <w:pPr>
        <w:ind w:left="1440" w:hanging="360"/>
      </w:pPr>
      <w:rPr>
        <w:rFonts w:ascii="Courier New" w:hAnsi="Courier New" w:hint="default"/>
      </w:rPr>
    </w:lvl>
    <w:lvl w:ilvl="2" w:tplc="C436F4C6">
      <w:start w:val="1"/>
      <w:numFmt w:val="bullet"/>
      <w:lvlText w:val=""/>
      <w:lvlJc w:val="left"/>
      <w:pPr>
        <w:ind w:left="2160" w:hanging="360"/>
      </w:pPr>
      <w:rPr>
        <w:rFonts w:ascii="Wingdings" w:hAnsi="Wingdings" w:hint="default"/>
      </w:rPr>
    </w:lvl>
    <w:lvl w:ilvl="3" w:tplc="10866898">
      <w:start w:val="1"/>
      <w:numFmt w:val="bullet"/>
      <w:lvlText w:val=""/>
      <w:lvlJc w:val="left"/>
      <w:pPr>
        <w:ind w:left="2880" w:hanging="360"/>
      </w:pPr>
      <w:rPr>
        <w:rFonts w:ascii="Symbol" w:hAnsi="Symbol" w:hint="default"/>
      </w:rPr>
    </w:lvl>
    <w:lvl w:ilvl="4" w:tplc="13727AC8">
      <w:start w:val="1"/>
      <w:numFmt w:val="bullet"/>
      <w:lvlText w:val="o"/>
      <w:lvlJc w:val="left"/>
      <w:pPr>
        <w:ind w:left="3600" w:hanging="360"/>
      </w:pPr>
      <w:rPr>
        <w:rFonts w:ascii="Courier New" w:hAnsi="Courier New" w:hint="default"/>
      </w:rPr>
    </w:lvl>
    <w:lvl w:ilvl="5" w:tplc="B3507526">
      <w:start w:val="1"/>
      <w:numFmt w:val="bullet"/>
      <w:lvlText w:val=""/>
      <w:lvlJc w:val="left"/>
      <w:pPr>
        <w:ind w:left="4320" w:hanging="360"/>
      </w:pPr>
      <w:rPr>
        <w:rFonts w:ascii="Wingdings" w:hAnsi="Wingdings" w:hint="default"/>
      </w:rPr>
    </w:lvl>
    <w:lvl w:ilvl="6" w:tplc="A2123A7C">
      <w:start w:val="1"/>
      <w:numFmt w:val="bullet"/>
      <w:lvlText w:val=""/>
      <w:lvlJc w:val="left"/>
      <w:pPr>
        <w:ind w:left="5040" w:hanging="360"/>
      </w:pPr>
      <w:rPr>
        <w:rFonts w:ascii="Symbol" w:hAnsi="Symbol" w:hint="default"/>
      </w:rPr>
    </w:lvl>
    <w:lvl w:ilvl="7" w:tplc="24D09AAE">
      <w:start w:val="1"/>
      <w:numFmt w:val="bullet"/>
      <w:lvlText w:val="o"/>
      <w:lvlJc w:val="left"/>
      <w:pPr>
        <w:ind w:left="5760" w:hanging="360"/>
      </w:pPr>
      <w:rPr>
        <w:rFonts w:ascii="Courier New" w:hAnsi="Courier New" w:hint="default"/>
      </w:rPr>
    </w:lvl>
    <w:lvl w:ilvl="8" w:tplc="8FB46B42">
      <w:start w:val="1"/>
      <w:numFmt w:val="bullet"/>
      <w:lvlText w:val=""/>
      <w:lvlJc w:val="left"/>
      <w:pPr>
        <w:ind w:left="6480" w:hanging="360"/>
      </w:pPr>
      <w:rPr>
        <w:rFonts w:ascii="Wingdings" w:hAnsi="Wingdings" w:hint="default"/>
      </w:rPr>
    </w:lvl>
  </w:abstractNum>
  <w:abstractNum w:abstractNumId="22" w15:restartNumberingAfterBreak="0">
    <w:nsid w:val="2BF33557"/>
    <w:multiLevelType w:val="multilevel"/>
    <w:tmpl w:val="24786166"/>
    <w:lvl w:ilvl="0">
      <w:start w:val="1"/>
      <w:numFmt w:val="decimal"/>
      <w:lvlText w:val="%1."/>
      <w:lvlJc w:val="left"/>
      <w:pPr>
        <w:ind w:left="720" w:hanging="360"/>
      </w:pPr>
    </w:lvl>
    <w:lvl w:ilvl="1">
      <w:start w:val="6"/>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3ED4D2"/>
    <w:multiLevelType w:val="hybridMultilevel"/>
    <w:tmpl w:val="FFFFFFFF"/>
    <w:lvl w:ilvl="0" w:tplc="A86E0D8E">
      <w:start w:val="1"/>
      <w:numFmt w:val="bullet"/>
      <w:lvlText w:val=""/>
      <w:lvlJc w:val="left"/>
      <w:pPr>
        <w:ind w:left="720" w:hanging="360"/>
      </w:pPr>
      <w:rPr>
        <w:rFonts w:ascii="Symbol" w:hAnsi="Symbol" w:hint="default"/>
      </w:rPr>
    </w:lvl>
    <w:lvl w:ilvl="1" w:tplc="75B06C16">
      <w:start w:val="1"/>
      <w:numFmt w:val="bullet"/>
      <w:lvlText w:val="o"/>
      <w:lvlJc w:val="left"/>
      <w:pPr>
        <w:ind w:left="1440" w:hanging="360"/>
      </w:pPr>
      <w:rPr>
        <w:rFonts w:ascii="Courier New" w:hAnsi="Courier New" w:hint="default"/>
      </w:rPr>
    </w:lvl>
    <w:lvl w:ilvl="2" w:tplc="0C9AF592">
      <w:start w:val="1"/>
      <w:numFmt w:val="bullet"/>
      <w:lvlText w:val=""/>
      <w:lvlJc w:val="left"/>
      <w:pPr>
        <w:ind w:left="2160" w:hanging="360"/>
      </w:pPr>
      <w:rPr>
        <w:rFonts w:ascii="Wingdings" w:hAnsi="Wingdings" w:hint="default"/>
      </w:rPr>
    </w:lvl>
    <w:lvl w:ilvl="3" w:tplc="A1FEFB68">
      <w:start w:val="1"/>
      <w:numFmt w:val="bullet"/>
      <w:lvlText w:val=""/>
      <w:lvlJc w:val="left"/>
      <w:pPr>
        <w:ind w:left="2880" w:hanging="360"/>
      </w:pPr>
      <w:rPr>
        <w:rFonts w:ascii="Symbol" w:hAnsi="Symbol" w:hint="default"/>
      </w:rPr>
    </w:lvl>
    <w:lvl w:ilvl="4" w:tplc="67745640">
      <w:start w:val="1"/>
      <w:numFmt w:val="bullet"/>
      <w:lvlText w:val="o"/>
      <w:lvlJc w:val="left"/>
      <w:pPr>
        <w:ind w:left="3600" w:hanging="360"/>
      </w:pPr>
      <w:rPr>
        <w:rFonts w:ascii="Courier New" w:hAnsi="Courier New" w:hint="default"/>
      </w:rPr>
    </w:lvl>
    <w:lvl w:ilvl="5" w:tplc="5546CE0A">
      <w:start w:val="1"/>
      <w:numFmt w:val="bullet"/>
      <w:lvlText w:val=""/>
      <w:lvlJc w:val="left"/>
      <w:pPr>
        <w:ind w:left="4320" w:hanging="360"/>
      </w:pPr>
      <w:rPr>
        <w:rFonts w:ascii="Wingdings" w:hAnsi="Wingdings" w:hint="default"/>
      </w:rPr>
    </w:lvl>
    <w:lvl w:ilvl="6" w:tplc="DE502252">
      <w:start w:val="1"/>
      <w:numFmt w:val="bullet"/>
      <w:lvlText w:val=""/>
      <w:lvlJc w:val="left"/>
      <w:pPr>
        <w:ind w:left="5040" w:hanging="360"/>
      </w:pPr>
      <w:rPr>
        <w:rFonts w:ascii="Symbol" w:hAnsi="Symbol" w:hint="default"/>
      </w:rPr>
    </w:lvl>
    <w:lvl w:ilvl="7" w:tplc="2C1A4140">
      <w:start w:val="1"/>
      <w:numFmt w:val="bullet"/>
      <w:lvlText w:val="o"/>
      <w:lvlJc w:val="left"/>
      <w:pPr>
        <w:ind w:left="5760" w:hanging="360"/>
      </w:pPr>
      <w:rPr>
        <w:rFonts w:ascii="Courier New" w:hAnsi="Courier New" w:hint="default"/>
      </w:rPr>
    </w:lvl>
    <w:lvl w:ilvl="8" w:tplc="92B25D52">
      <w:start w:val="1"/>
      <w:numFmt w:val="bullet"/>
      <w:lvlText w:val=""/>
      <w:lvlJc w:val="left"/>
      <w:pPr>
        <w:ind w:left="6480" w:hanging="360"/>
      </w:pPr>
      <w:rPr>
        <w:rFonts w:ascii="Wingdings" w:hAnsi="Wingdings" w:hint="default"/>
      </w:rPr>
    </w:lvl>
  </w:abstractNum>
  <w:abstractNum w:abstractNumId="24" w15:restartNumberingAfterBreak="0">
    <w:nsid w:val="2C754C06"/>
    <w:multiLevelType w:val="hybridMultilevel"/>
    <w:tmpl w:val="71A8DAC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5" w15:restartNumberingAfterBreak="0">
    <w:nsid w:val="2D71165B"/>
    <w:multiLevelType w:val="hybridMultilevel"/>
    <w:tmpl w:val="3FECC0F8"/>
    <w:lvl w:ilvl="0" w:tplc="B55ADC70">
      <w:start w:val="1"/>
      <w:numFmt w:val="upperRoman"/>
      <w:lvlText w:val="%1."/>
      <w:lvlJc w:val="left"/>
      <w:pPr>
        <w:ind w:left="720" w:hanging="360"/>
      </w:pPr>
      <w:rPr>
        <w:rFonts w:hint="default"/>
      </w:rPr>
    </w:lvl>
    <w:lvl w:ilvl="1" w:tplc="3409000F">
      <w:start w:val="1"/>
      <w:numFmt w:val="decimal"/>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D83459B"/>
    <w:multiLevelType w:val="hybridMultilevel"/>
    <w:tmpl w:val="020C02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2D9ABAB5"/>
    <w:multiLevelType w:val="hybridMultilevel"/>
    <w:tmpl w:val="FFFFFFFF"/>
    <w:lvl w:ilvl="0" w:tplc="E2A2F9AC">
      <w:start w:val="1"/>
      <w:numFmt w:val="decimal"/>
      <w:lvlText w:val="%1."/>
      <w:lvlJc w:val="left"/>
      <w:pPr>
        <w:ind w:left="720" w:hanging="360"/>
      </w:pPr>
    </w:lvl>
    <w:lvl w:ilvl="1" w:tplc="FC76FBFC">
      <w:start w:val="1"/>
      <w:numFmt w:val="lowerLetter"/>
      <w:lvlText w:val="%2."/>
      <w:lvlJc w:val="left"/>
      <w:pPr>
        <w:ind w:left="1440" w:hanging="360"/>
      </w:pPr>
    </w:lvl>
    <w:lvl w:ilvl="2" w:tplc="AA88BF96">
      <w:start w:val="1"/>
      <w:numFmt w:val="lowerRoman"/>
      <w:lvlText w:val="%3."/>
      <w:lvlJc w:val="right"/>
      <w:pPr>
        <w:ind w:left="2160" w:hanging="180"/>
      </w:pPr>
    </w:lvl>
    <w:lvl w:ilvl="3" w:tplc="6B68E6EA">
      <w:start w:val="1"/>
      <w:numFmt w:val="decimal"/>
      <w:lvlText w:val="%4."/>
      <w:lvlJc w:val="left"/>
      <w:pPr>
        <w:ind w:left="2880" w:hanging="360"/>
      </w:pPr>
    </w:lvl>
    <w:lvl w:ilvl="4" w:tplc="57862960">
      <w:start w:val="1"/>
      <w:numFmt w:val="lowerLetter"/>
      <w:lvlText w:val="%5."/>
      <w:lvlJc w:val="left"/>
      <w:pPr>
        <w:ind w:left="3600" w:hanging="360"/>
      </w:pPr>
    </w:lvl>
    <w:lvl w:ilvl="5" w:tplc="9EC44CE8">
      <w:start w:val="1"/>
      <w:numFmt w:val="lowerRoman"/>
      <w:lvlText w:val="%6."/>
      <w:lvlJc w:val="right"/>
      <w:pPr>
        <w:ind w:left="4320" w:hanging="180"/>
      </w:pPr>
    </w:lvl>
    <w:lvl w:ilvl="6" w:tplc="DB68BDC4">
      <w:start w:val="1"/>
      <w:numFmt w:val="decimal"/>
      <w:lvlText w:val="%7."/>
      <w:lvlJc w:val="left"/>
      <w:pPr>
        <w:ind w:left="5040" w:hanging="360"/>
      </w:pPr>
    </w:lvl>
    <w:lvl w:ilvl="7" w:tplc="924A9470">
      <w:start w:val="1"/>
      <w:numFmt w:val="lowerLetter"/>
      <w:lvlText w:val="%8."/>
      <w:lvlJc w:val="left"/>
      <w:pPr>
        <w:ind w:left="5760" w:hanging="360"/>
      </w:pPr>
    </w:lvl>
    <w:lvl w:ilvl="8" w:tplc="250A67D2">
      <w:start w:val="1"/>
      <w:numFmt w:val="lowerRoman"/>
      <w:lvlText w:val="%9."/>
      <w:lvlJc w:val="right"/>
      <w:pPr>
        <w:ind w:left="6480" w:hanging="180"/>
      </w:pPr>
    </w:lvl>
  </w:abstractNum>
  <w:abstractNum w:abstractNumId="28" w15:restartNumberingAfterBreak="0">
    <w:nsid w:val="2E6F0CAD"/>
    <w:multiLevelType w:val="hybridMultilevel"/>
    <w:tmpl w:val="B712A6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9" w15:restartNumberingAfterBreak="0">
    <w:nsid w:val="30765498"/>
    <w:multiLevelType w:val="hybridMultilevel"/>
    <w:tmpl w:val="3F40C41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1B48F3C"/>
    <w:multiLevelType w:val="hybridMultilevel"/>
    <w:tmpl w:val="FFFFFFFF"/>
    <w:lvl w:ilvl="0" w:tplc="EEACF644">
      <w:start w:val="1"/>
      <w:numFmt w:val="decimal"/>
      <w:lvlText w:val="%1."/>
      <w:lvlJc w:val="left"/>
      <w:pPr>
        <w:ind w:left="1080" w:hanging="360"/>
      </w:pPr>
    </w:lvl>
    <w:lvl w:ilvl="1" w:tplc="25E07DCE">
      <w:start w:val="1"/>
      <w:numFmt w:val="lowerLetter"/>
      <w:lvlText w:val="%2."/>
      <w:lvlJc w:val="left"/>
      <w:pPr>
        <w:ind w:left="1800" w:hanging="360"/>
      </w:pPr>
    </w:lvl>
    <w:lvl w:ilvl="2" w:tplc="A90800B8">
      <w:start w:val="1"/>
      <w:numFmt w:val="lowerRoman"/>
      <w:lvlText w:val="%3."/>
      <w:lvlJc w:val="right"/>
      <w:pPr>
        <w:ind w:left="2520" w:hanging="180"/>
      </w:pPr>
    </w:lvl>
    <w:lvl w:ilvl="3" w:tplc="C978A346">
      <w:start w:val="1"/>
      <w:numFmt w:val="decimal"/>
      <w:lvlText w:val="%4."/>
      <w:lvlJc w:val="left"/>
      <w:pPr>
        <w:ind w:left="3240" w:hanging="360"/>
      </w:pPr>
    </w:lvl>
    <w:lvl w:ilvl="4" w:tplc="5636A7A0">
      <w:start w:val="1"/>
      <w:numFmt w:val="lowerLetter"/>
      <w:lvlText w:val="%5."/>
      <w:lvlJc w:val="left"/>
      <w:pPr>
        <w:ind w:left="3960" w:hanging="360"/>
      </w:pPr>
    </w:lvl>
    <w:lvl w:ilvl="5" w:tplc="388E2306">
      <w:start w:val="1"/>
      <w:numFmt w:val="lowerRoman"/>
      <w:lvlText w:val="%6."/>
      <w:lvlJc w:val="right"/>
      <w:pPr>
        <w:ind w:left="4680" w:hanging="180"/>
      </w:pPr>
    </w:lvl>
    <w:lvl w:ilvl="6" w:tplc="FA401AC0">
      <w:start w:val="1"/>
      <w:numFmt w:val="decimal"/>
      <w:lvlText w:val="%7."/>
      <w:lvlJc w:val="left"/>
      <w:pPr>
        <w:ind w:left="5400" w:hanging="360"/>
      </w:pPr>
    </w:lvl>
    <w:lvl w:ilvl="7" w:tplc="A356C850">
      <w:start w:val="1"/>
      <w:numFmt w:val="lowerLetter"/>
      <w:lvlText w:val="%8."/>
      <w:lvlJc w:val="left"/>
      <w:pPr>
        <w:ind w:left="6120" w:hanging="360"/>
      </w:pPr>
    </w:lvl>
    <w:lvl w:ilvl="8" w:tplc="4E3E247E">
      <w:start w:val="1"/>
      <w:numFmt w:val="lowerRoman"/>
      <w:lvlText w:val="%9."/>
      <w:lvlJc w:val="right"/>
      <w:pPr>
        <w:ind w:left="6840" w:hanging="180"/>
      </w:pPr>
    </w:lvl>
  </w:abstractNum>
  <w:abstractNum w:abstractNumId="31" w15:restartNumberingAfterBreak="0">
    <w:nsid w:val="31EA2246"/>
    <w:multiLevelType w:val="hybridMultilevel"/>
    <w:tmpl w:val="0F966AB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326E6DB1"/>
    <w:multiLevelType w:val="hybridMultilevel"/>
    <w:tmpl w:val="DFA2CE6C"/>
    <w:lvl w:ilvl="0" w:tplc="34090003">
      <w:start w:val="1"/>
      <w:numFmt w:val="bullet"/>
      <w:lvlText w:val="o"/>
      <w:lvlJc w:val="left"/>
      <w:pPr>
        <w:ind w:left="2880" w:hanging="360"/>
      </w:pPr>
      <w:rPr>
        <w:rFonts w:ascii="Courier New" w:hAnsi="Courier New" w:cs="Courier New"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33" w15:restartNumberingAfterBreak="0">
    <w:nsid w:val="36E07FDE"/>
    <w:multiLevelType w:val="hybridMultilevel"/>
    <w:tmpl w:val="9C62F9F2"/>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34" w15:restartNumberingAfterBreak="0">
    <w:nsid w:val="3B8B1214"/>
    <w:multiLevelType w:val="hybridMultilevel"/>
    <w:tmpl w:val="9BFA478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3C461815"/>
    <w:multiLevelType w:val="hybridMultilevel"/>
    <w:tmpl w:val="A87C43DC"/>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6" w15:restartNumberingAfterBreak="0">
    <w:nsid w:val="3DCA3F63"/>
    <w:multiLevelType w:val="multilevel"/>
    <w:tmpl w:val="A376925A"/>
    <w:lvl w:ilvl="0">
      <w:start w:val="1"/>
      <w:numFmt w:val="decimal"/>
      <w:lvlText w:val="%1."/>
      <w:lvlJc w:val="left"/>
      <w:pPr>
        <w:ind w:left="1080" w:hanging="72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FDF043E"/>
    <w:multiLevelType w:val="hybridMultilevel"/>
    <w:tmpl w:val="578AD114"/>
    <w:lvl w:ilvl="0" w:tplc="47329A50">
      <w:start w:val="1"/>
      <w:numFmt w:val="decimal"/>
      <w:lvlText w:val="%1."/>
      <w:lvlJc w:val="left"/>
      <w:pPr>
        <w:ind w:left="1440" w:hanging="360"/>
      </w:pPr>
      <w:rPr>
        <w:b w:val="0"/>
        <w:bCs w: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43DCCD59"/>
    <w:multiLevelType w:val="hybridMultilevel"/>
    <w:tmpl w:val="EC7E400E"/>
    <w:lvl w:ilvl="0" w:tplc="CBA623BE">
      <w:start w:val="1"/>
      <w:numFmt w:val="bullet"/>
      <w:lvlText w:val=""/>
      <w:lvlJc w:val="left"/>
      <w:pPr>
        <w:ind w:left="720" w:hanging="360"/>
      </w:pPr>
      <w:rPr>
        <w:rFonts w:ascii="Symbol" w:hAnsi="Symbol" w:hint="default"/>
      </w:rPr>
    </w:lvl>
    <w:lvl w:ilvl="1" w:tplc="A9161AFE">
      <w:start w:val="1"/>
      <w:numFmt w:val="bullet"/>
      <w:lvlText w:val="o"/>
      <w:lvlJc w:val="left"/>
      <w:pPr>
        <w:ind w:left="1440" w:hanging="360"/>
      </w:pPr>
      <w:rPr>
        <w:rFonts w:ascii="Courier New" w:hAnsi="Courier New" w:hint="default"/>
      </w:rPr>
    </w:lvl>
    <w:lvl w:ilvl="2" w:tplc="C6E851CA">
      <w:start w:val="1"/>
      <w:numFmt w:val="bullet"/>
      <w:lvlText w:val=""/>
      <w:lvlJc w:val="left"/>
      <w:pPr>
        <w:ind w:left="2160" w:hanging="360"/>
      </w:pPr>
      <w:rPr>
        <w:rFonts w:ascii="Wingdings" w:hAnsi="Wingdings" w:hint="default"/>
      </w:rPr>
    </w:lvl>
    <w:lvl w:ilvl="3" w:tplc="2CCAA366">
      <w:start w:val="1"/>
      <w:numFmt w:val="bullet"/>
      <w:lvlText w:val=""/>
      <w:lvlJc w:val="left"/>
      <w:pPr>
        <w:ind w:left="2880" w:hanging="360"/>
      </w:pPr>
      <w:rPr>
        <w:rFonts w:ascii="Symbol" w:hAnsi="Symbol" w:hint="default"/>
      </w:rPr>
    </w:lvl>
    <w:lvl w:ilvl="4" w:tplc="02B6586E">
      <w:start w:val="1"/>
      <w:numFmt w:val="bullet"/>
      <w:lvlText w:val="o"/>
      <w:lvlJc w:val="left"/>
      <w:pPr>
        <w:ind w:left="3600" w:hanging="360"/>
      </w:pPr>
      <w:rPr>
        <w:rFonts w:ascii="Courier New" w:hAnsi="Courier New" w:hint="default"/>
      </w:rPr>
    </w:lvl>
    <w:lvl w:ilvl="5" w:tplc="0EF4F66A">
      <w:start w:val="1"/>
      <w:numFmt w:val="bullet"/>
      <w:lvlText w:val=""/>
      <w:lvlJc w:val="left"/>
      <w:pPr>
        <w:ind w:left="4320" w:hanging="360"/>
      </w:pPr>
      <w:rPr>
        <w:rFonts w:ascii="Wingdings" w:hAnsi="Wingdings" w:hint="default"/>
      </w:rPr>
    </w:lvl>
    <w:lvl w:ilvl="6" w:tplc="02C0B7F0">
      <w:start w:val="1"/>
      <w:numFmt w:val="bullet"/>
      <w:lvlText w:val=""/>
      <w:lvlJc w:val="left"/>
      <w:pPr>
        <w:ind w:left="5040" w:hanging="360"/>
      </w:pPr>
      <w:rPr>
        <w:rFonts w:ascii="Symbol" w:hAnsi="Symbol" w:hint="default"/>
      </w:rPr>
    </w:lvl>
    <w:lvl w:ilvl="7" w:tplc="DFE4C574">
      <w:start w:val="1"/>
      <w:numFmt w:val="bullet"/>
      <w:lvlText w:val="o"/>
      <w:lvlJc w:val="left"/>
      <w:pPr>
        <w:ind w:left="5760" w:hanging="360"/>
      </w:pPr>
      <w:rPr>
        <w:rFonts w:ascii="Courier New" w:hAnsi="Courier New" w:hint="default"/>
      </w:rPr>
    </w:lvl>
    <w:lvl w:ilvl="8" w:tplc="7098E966">
      <w:start w:val="1"/>
      <w:numFmt w:val="bullet"/>
      <w:lvlText w:val=""/>
      <w:lvlJc w:val="left"/>
      <w:pPr>
        <w:ind w:left="6480" w:hanging="360"/>
      </w:pPr>
      <w:rPr>
        <w:rFonts w:ascii="Wingdings" w:hAnsi="Wingdings" w:hint="default"/>
      </w:rPr>
    </w:lvl>
  </w:abstractNum>
  <w:abstractNum w:abstractNumId="39" w15:restartNumberingAfterBreak="0">
    <w:nsid w:val="44C2D681"/>
    <w:multiLevelType w:val="hybridMultilevel"/>
    <w:tmpl w:val="F418D360"/>
    <w:lvl w:ilvl="0" w:tplc="B144EC74">
      <w:start w:val="1"/>
      <w:numFmt w:val="bullet"/>
      <w:lvlText w:val=""/>
      <w:lvlJc w:val="left"/>
      <w:pPr>
        <w:ind w:left="720" w:hanging="360"/>
      </w:pPr>
      <w:rPr>
        <w:rFonts w:ascii="Symbol" w:hAnsi="Symbol" w:hint="default"/>
      </w:rPr>
    </w:lvl>
    <w:lvl w:ilvl="1" w:tplc="C1F8E306">
      <w:start w:val="1"/>
      <w:numFmt w:val="bullet"/>
      <w:lvlText w:val="o"/>
      <w:lvlJc w:val="left"/>
      <w:pPr>
        <w:ind w:left="1440" w:hanging="360"/>
      </w:pPr>
      <w:rPr>
        <w:rFonts w:ascii="Courier New" w:hAnsi="Courier New" w:hint="default"/>
      </w:rPr>
    </w:lvl>
    <w:lvl w:ilvl="2" w:tplc="F0BAD67C">
      <w:start w:val="1"/>
      <w:numFmt w:val="bullet"/>
      <w:lvlText w:val=""/>
      <w:lvlJc w:val="left"/>
      <w:pPr>
        <w:ind w:left="2160" w:hanging="360"/>
      </w:pPr>
      <w:rPr>
        <w:rFonts w:ascii="Wingdings" w:hAnsi="Wingdings" w:hint="default"/>
      </w:rPr>
    </w:lvl>
    <w:lvl w:ilvl="3" w:tplc="F0C44A40">
      <w:start w:val="1"/>
      <w:numFmt w:val="bullet"/>
      <w:lvlText w:val=""/>
      <w:lvlJc w:val="left"/>
      <w:pPr>
        <w:ind w:left="2880" w:hanging="360"/>
      </w:pPr>
      <w:rPr>
        <w:rFonts w:ascii="Symbol" w:hAnsi="Symbol" w:hint="default"/>
      </w:rPr>
    </w:lvl>
    <w:lvl w:ilvl="4" w:tplc="E89EA35E">
      <w:start w:val="1"/>
      <w:numFmt w:val="bullet"/>
      <w:lvlText w:val="o"/>
      <w:lvlJc w:val="left"/>
      <w:pPr>
        <w:ind w:left="3600" w:hanging="360"/>
      </w:pPr>
      <w:rPr>
        <w:rFonts w:ascii="Courier New" w:hAnsi="Courier New" w:hint="default"/>
      </w:rPr>
    </w:lvl>
    <w:lvl w:ilvl="5" w:tplc="EC668242">
      <w:start w:val="1"/>
      <w:numFmt w:val="bullet"/>
      <w:lvlText w:val=""/>
      <w:lvlJc w:val="left"/>
      <w:pPr>
        <w:ind w:left="4320" w:hanging="360"/>
      </w:pPr>
      <w:rPr>
        <w:rFonts w:ascii="Wingdings" w:hAnsi="Wingdings" w:hint="default"/>
      </w:rPr>
    </w:lvl>
    <w:lvl w:ilvl="6" w:tplc="BB0E9586">
      <w:start w:val="1"/>
      <w:numFmt w:val="bullet"/>
      <w:lvlText w:val=""/>
      <w:lvlJc w:val="left"/>
      <w:pPr>
        <w:ind w:left="5040" w:hanging="360"/>
      </w:pPr>
      <w:rPr>
        <w:rFonts w:ascii="Symbol" w:hAnsi="Symbol" w:hint="default"/>
      </w:rPr>
    </w:lvl>
    <w:lvl w:ilvl="7" w:tplc="CFCE9B40">
      <w:start w:val="1"/>
      <w:numFmt w:val="bullet"/>
      <w:lvlText w:val="o"/>
      <w:lvlJc w:val="left"/>
      <w:pPr>
        <w:ind w:left="5760" w:hanging="360"/>
      </w:pPr>
      <w:rPr>
        <w:rFonts w:ascii="Courier New" w:hAnsi="Courier New" w:hint="default"/>
      </w:rPr>
    </w:lvl>
    <w:lvl w:ilvl="8" w:tplc="94D66CC4">
      <w:start w:val="1"/>
      <w:numFmt w:val="bullet"/>
      <w:lvlText w:val=""/>
      <w:lvlJc w:val="left"/>
      <w:pPr>
        <w:ind w:left="6480" w:hanging="360"/>
      </w:pPr>
      <w:rPr>
        <w:rFonts w:ascii="Wingdings" w:hAnsi="Wingdings" w:hint="default"/>
      </w:rPr>
    </w:lvl>
  </w:abstractNum>
  <w:abstractNum w:abstractNumId="40" w15:restartNumberingAfterBreak="0">
    <w:nsid w:val="45954330"/>
    <w:multiLevelType w:val="hybridMultilevel"/>
    <w:tmpl w:val="FFFFFFFF"/>
    <w:lvl w:ilvl="0" w:tplc="96D29300">
      <w:start w:val="1"/>
      <w:numFmt w:val="decimal"/>
      <w:lvlText w:val="%1."/>
      <w:lvlJc w:val="left"/>
      <w:pPr>
        <w:ind w:left="1440" w:hanging="360"/>
      </w:pPr>
    </w:lvl>
    <w:lvl w:ilvl="1" w:tplc="E5BCEA30">
      <w:start w:val="1"/>
      <w:numFmt w:val="lowerLetter"/>
      <w:lvlText w:val="%2."/>
      <w:lvlJc w:val="left"/>
      <w:pPr>
        <w:ind w:left="2160" w:hanging="360"/>
      </w:pPr>
    </w:lvl>
    <w:lvl w:ilvl="2" w:tplc="E2E60EBA">
      <w:start w:val="1"/>
      <w:numFmt w:val="lowerRoman"/>
      <w:lvlText w:val="%3."/>
      <w:lvlJc w:val="right"/>
      <w:pPr>
        <w:ind w:left="2880" w:hanging="180"/>
      </w:pPr>
    </w:lvl>
    <w:lvl w:ilvl="3" w:tplc="4A982EF6">
      <w:start w:val="1"/>
      <w:numFmt w:val="decimal"/>
      <w:lvlText w:val="%4."/>
      <w:lvlJc w:val="left"/>
      <w:pPr>
        <w:ind w:left="3600" w:hanging="360"/>
      </w:pPr>
    </w:lvl>
    <w:lvl w:ilvl="4" w:tplc="E2EAF07E">
      <w:start w:val="1"/>
      <w:numFmt w:val="lowerLetter"/>
      <w:lvlText w:val="%5."/>
      <w:lvlJc w:val="left"/>
      <w:pPr>
        <w:ind w:left="4320" w:hanging="360"/>
      </w:pPr>
    </w:lvl>
    <w:lvl w:ilvl="5" w:tplc="C05C12CA">
      <w:start w:val="1"/>
      <w:numFmt w:val="lowerRoman"/>
      <w:lvlText w:val="%6."/>
      <w:lvlJc w:val="right"/>
      <w:pPr>
        <w:ind w:left="5040" w:hanging="180"/>
      </w:pPr>
    </w:lvl>
    <w:lvl w:ilvl="6" w:tplc="4D9EF5F8">
      <w:start w:val="1"/>
      <w:numFmt w:val="decimal"/>
      <w:lvlText w:val="%7."/>
      <w:lvlJc w:val="left"/>
      <w:pPr>
        <w:ind w:left="5760" w:hanging="360"/>
      </w:pPr>
    </w:lvl>
    <w:lvl w:ilvl="7" w:tplc="D81C289E">
      <w:start w:val="1"/>
      <w:numFmt w:val="lowerLetter"/>
      <w:lvlText w:val="%8."/>
      <w:lvlJc w:val="left"/>
      <w:pPr>
        <w:ind w:left="6480" w:hanging="360"/>
      </w:pPr>
    </w:lvl>
    <w:lvl w:ilvl="8" w:tplc="B71C655A">
      <w:start w:val="1"/>
      <w:numFmt w:val="lowerRoman"/>
      <w:lvlText w:val="%9."/>
      <w:lvlJc w:val="right"/>
      <w:pPr>
        <w:ind w:left="7200" w:hanging="180"/>
      </w:pPr>
    </w:lvl>
  </w:abstractNum>
  <w:abstractNum w:abstractNumId="41" w15:restartNumberingAfterBreak="0">
    <w:nsid w:val="49FC1A42"/>
    <w:multiLevelType w:val="multilevel"/>
    <w:tmpl w:val="F892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30558E"/>
    <w:multiLevelType w:val="hybridMultilevel"/>
    <w:tmpl w:val="FFFFFFFF"/>
    <w:lvl w:ilvl="0" w:tplc="2E246886">
      <w:start w:val="1"/>
      <w:numFmt w:val="decimal"/>
      <w:lvlText w:val="%1."/>
      <w:lvlJc w:val="left"/>
      <w:pPr>
        <w:ind w:left="720" w:hanging="360"/>
      </w:pPr>
    </w:lvl>
    <w:lvl w:ilvl="1" w:tplc="5750EE8C">
      <w:start w:val="1"/>
      <w:numFmt w:val="lowerLetter"/>
      <w:lvlText w:val="%2."/>
      <w:lvlJc w:val="left"/>
      <w:pPr>
        <w:ind w:left="1440" w:hanging="360"/>
      </w:pPr>
    </w:lvl>
    <w:lvl w:ilvl="2" w:tplc="034849EC">
      <w:start w:val="1"/>
      <w:numFmt w:val="lowerRoman"/>
      <w:lvlText w:val="%3."/>
      <w:lvlJc w:val="right"/>
      <w:pPr>
        <w:ind w:left="2160" w:hanging="180"/>
      </w:pPr>
    </w:lvl>
    <w:lvl w:ilvl="3" w:tplc="5CDCE6F6">
      <w:start w:val="1"/>
      <w:numFmt w:val="decimal"/>
      <w:lvlText w:val="%4."/>
      <w:lvlJc w:val="left"/>
      <w:pPr>
        <w:ind w:left="2880" w:hanging="360"/>
      </w:pPr>
    </w:lvl>
    <w:lvl w:ilvl="4" w:tplc="06068886">
      <w:start w:val="1"/>
      <w:numFmt w:val="lowerLetter"/>
      <w:lvlText w:val="%5."/>
      <w:lvlJc w:val="left"/>
      <w:pPr>
        <w:ind w:left="3600" w:hanging="360"/>
      </w:pPr>
    </w:lvl>
    <w:lvl w:ilvl="5" w:tplc="1B7600F0">
      <w:start w:val="1"/>
      <w:numFmt w:val="lowerRoman"/>
      <w:lvlText w:val="%6."/>
      <w:lvlJc w:val="right"/>
      <w:pPr>
        <w:ind w:left="4320" w:hanging="180"/>
      </w:pPr>
    </w:lvl>
    <w:lvl w:ilvl="6" w:tplc="65ACF780">
      <w:start w:val="1"/>
      <w:numFmt w:val="decimal"/>
      <w:lvlText w:val="%7."/>
      <w:lvlJc w:val="left"/>
      <w:pPr>
        <w:ind w:left="5040" w:hanging="360"/>
      </w:pPr>
    </w:lvl>
    <w:lvl w:ilvl="7" w:tplc="A164F9F2">
      <w:start w:val="1"/>
      <w:numFmt w:val="lowerLetter"/>
      <w:lvlText w:val="%8."/>
      <w:lvlJc w:val="left"/>
      <w:pPr>
        <w:ind w:left="5760" w:hanging="360"/>
      </w:pPr>
    </w:lvl>
    <w:lvl w:ilvl="8" w:tplc="51EC41A0">
      <w:start w:val="1"/>
      <w:numFmt w:val="lowerRoman"/>
      <w:lvlText w:val="%9."/>
      <w:lvlJc w:val="right"/>
      <w:pPr>
        <w:ind w:left="6480" w:hanging="180"/>
      </w:pPr>
    </w:lvl>
  </w:abstractNum>
  <w:abstractNum w:abstractNumId="43" w15:restartNumberingAfterBreak="0">
    <w:nsid w:val="4C592EAC"/>
    <w:multiLevelType w:val="multilevel"/>
    <w:tmpl w:val="4BFA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E516E5"/>
    <w:multiLevelType w:val="hybridMultilevel"/>
    <w:tmpl w:val="FFFFFFFF"/>
    <w:lvl w:ilvl="0" w:tplc="2E3C1232">
      <w:start w:val="1"/>
      <w:numFmt w:val="decimal"/>
      <w:lvlText w:val="%1."/>
      <w:lvlJc w:val="left"/>
      <w:pPr>
        <w:ind w:left="1080" w:hanging="360"/>
      </w:pPr>
    </w:lvl>
    <w:lvl w:ilvl="1" w:tplc="5DD647FC">
      <w:start w:val="1"/>
      <w:numFmt w:val="lowerLetter"/>
      <w:lvlText w:val="%2."/>
      <w:lvlJc w:val="left"/>
      <w:pPr>
        <w:ind w:left="1800" w:hanging="360"/>
      </w:pPr>
    </w:lvl>
    <w:lvl w:ilvl="2" w:tplc="FE34B988">
      <w:start w:val="1"/>
      <w:numFmt w:val="lowerRoman"/>
      <w:lvlText w:val="%3."/>
      <w:lvlJc w:val="right"/>
      <w:pPr>
        <w:ind w:left="2520" w:hanging="180"/>
      </w:pPr>
    </w:lvl>
    <w:lvl w:ilvl="3" w:tplc="3FDC6D26">
      <w:start w:val="1"/>
      <w:numFmt w:val="decimal"/>
      <w:lvlText w:val="%4."/>
      <w:lvlJc w:val="left"/>
      <w:pPr>
        <w:ind w:left="3240" w:hanging="360"/>
      </w:pPr>
    </w:lvl>
    <w:lvl w:ilvl="4" w:tplc="B81A6B2C">
      <w:start w:val="1"/>
      <w:numFmt w:val="lowerLetter"/>
      <w:lvlText w:val="%5."/>
      <w:lvlJc w:val="left"/>
      <w:pPr>
        <w:ind w:left="3960" w:hanging="360"/>
      </w:pPr>
    </w:lvl>
    <w:lvl w:ilvl="5" w:tplc="FAF062BA">
      <w:start w:val="1"/>
      <w:numFmt w:val="lowerRoman"/>
      <w:lvlText w:val="%6."/>
      <w:lvlJc w:val="right"/>
      <w:pPr>
        <w:ind w:left="4680" w:hanging="180"/>
      </w:pPr>
    </w:lvl>
    <w:lvl w:ilvl="6" w:tplc="EF8A1D84">
      <w:start w:val="1"/>
      <w:numFmt w:val="decimal"/>
      <w:lvlText w:val="%7."/>
      <w:lvlJc w:val="left"/>
      <w:pPr>
        <w:ind w:left="5400" w:hanging="360"/>
      </w:pPr>
    </w:lvl>
    <w:lvl w:ilvl="7" w:tplc="C470AF96">
      <w:start w:val="1"/>
      <w:numFmt w:val="lowerLetter"/>
      <w:lvlText w:val="%8."/>
      <w:lvlJc w:val="left"/>
      <w:pPr>
        <w:ind w:left="6120" w:hanging="360"/>
      </w:pPr>
    </w:lvl>
    <w:lvl w:ilvl="8" w:tplc="C2F4A648">
      <w:start w:val="1"/>
      <w:numFmt w:val="lowerRoman"/>
      <w:lvlText w:val="%9."/>
      <w:lvlJc w:val="right"/>
      <w:pPr>
        <w:ind w:left="6840" w:hanging="180"/>
      </w:pPr>
    </w:lvl>
  </w:abstractNum>
  <w:abstractNum w:abstractNumId="45" w15:restartNumberingAfterBreak="0">
    <w:nsid w:val="4F7D2E4E"/>
    <w:multiLevelType w:val="hybridMultilevel"/>
    <w:tmpl w:val="B26C8844"/>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6" w15:restartNumberingAfterBreak="0">
    <w:nsid w:val="5298457B"/>
    <w:multiLevelType w:val="hybridMultilevel"/>
    <w:tmpl w:val="710C6A0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3A23A19"/>
    <w:multiLevelType w:val="multilevel"/>
    <w:tmpl w:val="86085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8A2B03"/>
    <w:multiLevelType w:val="multilevel"/>
    <w:tmpl w:val="89C03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BF260B"/>
    <w:multiLevelType w:val="hybridMultilevel"/>
    <w:tmpl w:val="03065550"/>
    <w:lvl w:ilvl="0" w:tplc="4E8A562A">
      <w:start w:val="1"/>
      <w:numFmt w:val="lowerLetter"/>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585803BA"/>
    <w:multiLevelType w:val="hybridMultilevel"/>
    <w:tmpl w:val="DD4A092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5940273F"/>
    <w:multiLevelType w:val="multilevel"/>
    <w:tmpl w:val="CAD0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CDF119"/>
    <w:multiLevelType w:val="hybridMultilevel"/>
    <w:tmpl w:val="4FA831E4"/>
    <w:lvl w:ilvl="0" w:tplc="6A4E8886">
      <w:start w:val="1"/>
      <w:numFmt w:val="bullet"/>
      <w:lvlText w:val=""/>
      <w:lvlJc w:val="left"/>
      <w:pPr>
        <w:ind w:left="720" w:hanging="360"/>
      </w:pPr>
      <w:rPr>
        <w:rFonts w:ascii="Symbol" w:hAnsi="Symbol" w:hint="default"/>
      </w:rPr>
    </w:lvl>
    <w:lvl w:ilvl="1" w:tplc="0AF2363C">
      <w:start w:val="1"/>
      <w:numFmt w:val="bullet"/>
      <w:lvlText w:val="o"/>
      <w:lvlJc w:val="left"/>
      <w:pPr>
        <w:ind w:left="1440" w:hanging="360"/>
      </w:pPr>
      <w:rPr>
        <w:rFonts w:ascii="Courier New" w:hAnsi="Courier New" w:hint="default"/>
      </w:rPr>
    </w:lvl>
    <w:lvl w:ilvl="2" w:tplc="04FC7906">
      <w:start w:val="1"/>
      <w:numFmt w:val="bullet"/>
      <w:lvlText w:val=""/>
      <w:lvlJc w:val="left"/>
      <w:pPr>
        <w:ind w:left="2160" w:hanging="360"/>
      </w:pPr>
      <w:rPr>
        <w:rFonts w:ascii="Wingdings" w:hAnsi="Wingdings" w:hint="default"/>
      </w:rPr>
    </w:lvl>
    <w:lvl w:ilvl="3" w:tplc="76D0983E">
      <w:start w:val="1"/>
      <w:numFmt w:val="bullet"/>
      <w:lvlText w:val=""/>
      <w:lvlJc w:val="left"/>
      <w:pPr>
        <w:ind w:left="2880" w:hanging="360"/>
      </w:pPr>
      <w:rPr>
        <w:rFonts w:ascii="Symbol" w:hAnsi="Symbol" w:hint="default"/>
      </w:rPr>
    </w:lvl>
    <w:lvl w:ilvl="4" w:tplc="EC66A3BC">
      <w:start w:val="1"/>
      <w:numFmt w:val="bullet"/>
      <w:lvlText w:val="o"/>
      <w:lvlJc w:val="left"/>
      <w:pPr>
        <w:ind w:left="3600" w:hanging="360"/>
      </w:pPr>
      <w:rPr>
        <w:rFonts w:ascii="Courier New" w:hAnsi="Courier New" w:hint="default"/>
      </w:rPr>
    </w:lvl>
    <w:lvl w:ilvl="5" w:tplc="E35E4B7C">
      <w:start w:val="1"/>
      <w:numFmt w:val="bullet"/>
      <w:lvlText w:val=""/>
      <w:lvlJc w:val="left"/>
      <w:pPr>
        <w:ind w:left="4320" w:hanging="360"/>
      </w:pPr>
      <w:rPr>
        <w:rFonts w:ascii="Wingdings" w:hAnsi="Wingdings" w:hint="default"/>
      </w:rPr>
    </w:lvl>
    <w:lvl w:ilvl="6" w:tplc="230CCE52">
      <w:start w:val="1"/>
      <w:numFmt w:val="bullet"/>
      <w:lvlText w:val=""/>
      <w:lvlJc w:val="left"/>
      <w:pPr>
        <w:ind w:left="5040" w:hanging="360"/>
      </w:pPr>
      <w:rPr>
        <w:rFonts w:ascii="Symbol" w:hAnsi="Symbol" w:hint="default"/>
      </w:rPr>
    </w:lvl>
    <w:lvl w:ilvl="7" w:tplc="C1045986">
      <w:start w:val="1"/>
      <w:numFmt w:val="bullet"/>
      <w:lvlText w:val="o"/>
      <w:lvlJc w:val="left"/>
      <w:pPr>
        <w:ind w:left="5760" w:hanging="360"/>
      </w:pPr>
      <w:rPr>
        <w:rFonts w:ascii="Courier New" w:hAnsi="Courier New" w:hint="default"/>
      </w:rPr>
    </w:lvl>
    <w:lvl w:ilvl="8" w:tplc="F162BD12">
      <w:start w:val="1"/>
      <w:numFmt w:val="bullet"/>
      <w:lvlText w:val=""/>
      <w:lvlJc w:val="left"/>
      <w:pPr>
        <w:ind w:left="6480" w:hanging="360"/>
      </w:pPr>
      <w:rPr>
        <w:rFonts w:ascii="Wingdings" w:hAnsi="Wingdings" w:hint="default"/>
      </w:rPr>
    </w:lvl>
  </w:abstractNum>
  <w:abstractNum w:abstractNumId="53" w15:restartNumberingAfterBreak="0">
    <w:nsid w:val="5B8E1E36"/>
    <w:multiLevelType w:val="hybridMultilevel"/>
    <w:tmpl w:val="E5B876C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DA83403"/>
    <w:multiLevelType w:val="hybridMultilevel"/>
    <w:tmpl w:val="1852549A"/>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5" w15:restartNumberingAfterBreak="0">
    <w:nsid w:val="5E3B49EC"/>
    <w:multiLevelType w:val="multilevel"/>
    <w:tmpl w:val="3C086BF0"/>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62902CDC"/>
    <w:multiLevelType w:val="hybridMultilevel"/>
    <w:tmpl w:val="FFFFFFFF"/>
    <w:lvl w:ilvl="0" w:tplc="6FF0A6EC">
      <w:start w:val="1"/>
      <w:numFmt w:val="bullet"/>
      <w:lvlText w:val=""/>
      <w:lvlJc w:val="left"/>
      <w:pPr>
        <w:ind w:left="720" w:hanging="360"/>
      </w:pPr>
      <w:rPr>
        <w:rFonts w:ascii="Symbol" w:hAnsi="Symbol" w:hint="default"/>
      </w:rPr>
    </w:lvl>
    <w:lvl w:ilvl="1" w:tplc="143E15B8">
      <w:start w:val="1"/>
      <w:numFmt w:val="bullet"/>
      <w:lvlText w:val="o"/>
      <w:lvlJc w:val="left"/>
      <w:pPr>
        <w:ind w:left="1440" w:hanging="360"/>
      </w:pPr>
      <w:rPr>
        <w:rFonts w:ascii="Courier New" w:hAnsi="Courier New" w:hint="default"/>
      </w:rPr>
    </w:lvl>
    <w:lvl w:ilvl="2" w:tplc="89EA7A5E">
      <w:start w:val="1"/>
      <w:numFmt w:val="bullet"/>
      <w:lvlText w:val=""/>
      <w:lvlJc w:val="left"/>
      <w:pPr>
        <w:ind w:left="2160" w:hanging="360"/>
      </w:pPr>
      <w:rPr>
        <w:rFonts w:ascii="Wingdings" w:hAnsi="Wingdings" w:hint="default"/>
      </w:rPr>
    </w:lvl>
    <w:lvl w:ilvl="3" w:tplc="E03276A6">
      <w:start w:val="1"/>
      <w:numFmt w:val="bullet"/>
      <w:lvlText w:val=""/>
      <w:lvlJc w:val="left"/>
      <w:pPr>
        <w:ind w:left="2880" w:hanging="360"/>
      </w:pPr>
      <w:rPr>
        <w:rFonts w:ascii="Symbol" w:hAnsi="Symbol" w:hint="default"/>
      </w:rPr>
    </w:lvl>
    <w:lvl w:ilvl="4" w:tplc="1C8C669C">
      <w:start w:val="1"/>
      <w:numFmt w:val="bullet"/>
      <w:lvlText w:val="o"/>
      <w:lvlJc w:val="left"/>
      <w:pPr>
        <w:ind w:left="3600" w:hanging="360"/>
      </w:pPr>
      <w:rPr>
        <w:rFonts w:ascii="Courier New" w:hAnsi="Courier New" w:hint="default"/>
      </w:rPr>
    </w:lvl>
    <w:lvl w:ilvl="5" w:tplc="0346F17A">
      <w:start w:val="1"/>
      <w:numFmt w:val="bullet"/>
      <w:lvlText w:val=""/>
      <w:lvlJc w:val="left"/>
      <w:pPr>
        <w:ind w:left="4320" w:hanging="360"/>
      </w:pPr>
      <w:rPr>
        <w:rFonts w:ascii="Wingdings" w:hAnsi="Wingdings" w:hint="default"/>
      </w:rPr>
    </w:lvl>
    <w:lvl w:ilvl="6" w:tplc="992466E2">
      <w:start w:val="1"/>
      <w:numFmt w:val="bullet"/>
      <w:lvlText w:val=""/>
      <w:lvlJc w:val="left"/>
      <w:pPr>
        <w:ind w:left="5040" w:hanging="360"/>
      </w:pPr>
      <w:rPr>
        <w:rFonts w:ascii="Symbol" w:hAnsi="Symbol" w:hint="default"/>
      </w:rPr>
    </w:lvl>
    <w:lvl w:ilvl="7" w:tplc="8B800FB4">
      <w:start w:val="1"/>
      <w:numFmt w:val="bullet"/>
      <w:lvlText w:val="o"/>
      <w:lvlJc w:val="left"/>
      <w:pPr>
        <w:ind w:left="5760" w:hanging="360"/>
      </w:pPr>
      <w:rPr>
        <w:rFonts w:ascii="Courier New" w:hAnsi="Courier New" w:hint="default"/>
      </w:rPr>
    </w:lvl>
    <w:lvl w:ilvl="8" w:tplc="F192F7C8">
      <w:start w:val="1"/>
      <w:numFmt w:val="bullet"/>
      <w:lvlText w:val=""/>
      <w:lvlJc w:val="left"/>
      <w:pPr>
        <w:ind w:left="6480" w:hanging="360"/>
      </w:pPr>
      <w:rPr>
        <w:rFonts w:ascii="Wingdings" w:hAnsi="Wingdings" w:hint="default"/>
      </w:rPr>
    </w:lvl>
  </w:abstractNum>
  <w:abstractNum w:abstractNumId="57" w15:restartNumberingAfterBreak="0">
    <w:nsid w:val="63741BBF"/>
    <w:multiLevelType w:val="hybridMultilevel"/>
    <w:tmpl w:val="578AD114"/>
    <w:lvl w:ilvl="0" w:tplc="FFFFFFFF">
      <w:start w:val="1"/>
      <w:numFmt w:val="decimal"/>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63BB450B"/>
    <w:multiLevelType w:val="multilevel"/>
    <w:tmpl w:val="F2ECE60E"/>
    <w:lvl w:ilvl="0">
      <w:start w:val="5"/>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640976AD"/>
    <w:multiLevelType w:val="hybridMultilevel"/>
    <w:tmpl w:val="54908042"/>
    <w:lvl w:ilvl="0" w:tplc="6640FB6E">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68845C3C"/>
    <w:multiLevelType w:val="hybridMultilevel"/>
    <w:tmpl w:val="710C6A0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1" w15:restartNumberingAfterBreak="0">
    <w:nsid w:val="68CD20B6"/>
    <w:multiLevelType w:val="hybridMultilevel"/>
    <w:tmpl w:val="FFFFFFFF"/>
    <w:lvl w:ilvl="0" w:tplc="C20CE722">
      <w:start w:val="1"/>
      <w:numFmt w:val="decimal"/>
      <w:lvlText w:val="%1."/>
      <w:lvlJc w:val="left"/>
      <w:pPr>
        <w:ind w:left="1440" w:hanging="360"/>
      </w:pPr>
    </w:lvl>
    <w:lvl w:ilvl="1" w:tplc="91945EC2">
      <w:start w:val="1"/>
      <w:numFmt w:val="lowerLetter"/>
      <w:lvlText w:val="%2."/>
      <w:lvlJc w:val="left"/>
      <w:pPr>
        <w:ind w:left="2160" w:hanging="360"/>
      </w:pPr>
    </w:lvl>
    <w:lvl w:ilvl="2" w:tplc="B25E75F2">
      <w:start w:val="1"/>
      <w:numFmt w:val="lowerRoman"/>
      <w:lvlText w:val="%3."/>
      <w:lvlJc w:val="right"/>
      <w:pPr>
        <w:ind w:left="2880" w:hanging="180"/>
      </w:pPr>
    </w:lvl>
    <w:lvl w:ilvl="3" w:tplc="2D2EA124">
      <w:start w:val="1"/>
      <w:numFmt w:val="decimal"/>
      <w:lvlText w:val="%4."/>
      <w:lvlJc w:val="left"/>
      <w:pPr>
        <w:ind w:left="3600" w:hanging="360"/>
      </w:pPr>
    </w:lvl>
    <w:lvl w:ilvl="4" w:tplc="6CBCD6D8">
      <w:start w:val="1"/>
      <w:numFmt w:val="lowerLetter"/>
      <w:lvlText w:val="%5."/>
      <w:lvlJc w:val="left"/>
      <w:pPr>
        <w:ind w:left="4320" w:hanging="360"/>
      </w:pPr>
    </w:lvl>
    <w:lvl w:ilvl="5" w:tplc="DA685D14">
      <w:start w:val="1"/>
      <w:numFmt w:val="lowerRoman"/>
      <w:lvlText w:val="%6."/>
      <w:lvlJc w:val="right"/>
      <w:pPr>
        <w:ind w:left="5040" w:hanging="180"/>
      </w:pPr>
    </w:lvl>
    <w:lvl w:ilvl="6" w:tplc="5BAE92B2">
      <w:start w:val="1"/>
      <w:numFmt w:val="decimal"/>
      <w:lvlText w:val="%7."/>
      <w:lvlJc w:val="left"/>
      <w:pPr>
        <w:ind w:left="5760" w:hanging="360"/>
      </w:pPr>
    </w:lvl>
    <w:lvl w:ilvl="7" w:tplc="3A5A1B72">
      <w:start w:val="1"/>
      <w:numFmt w:val="lowerLetter"/>
      <w:lvlText w:val="%8."/>
      <w:lvlJc w:val="left"/>
      <w:pPr>
        <w:ind w:left="6480" w:hanging="360"/>
      </w:pPr>
    </w:lvl>
    <w:lvl w:ilvl="8" w:tplc="45067B56">
      <w:start w:val="1"/>
      <w:numFmt w:val="lowerRoman"/>
      <w:lvlText w:val="%9."/>
      <w:lvlJc w:val="right"/>
      <w:pPr>
        <w:ind w:left="7200" w:hanging="180"/>
      </w:pPr>
    </w:lvl>
  </w:abstractNum>
  <w:abstractNum w:abstractNumId="62" w15:restartNumberingAfterBreak="0">
    <w:nsid w:val="6BDC3078"/>
    <w:multiLevelType w:val="multilevel"/>
    <w:tmpl w:val="31085A0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F559A7"/>
    <w:multiLevelType w:val="multilevel"/>
    <w:tmpl w:val="596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9CCB55"/>
    <w:multiLevelType w:val="hybridMultilevel"/>
    <w:tmpl w:val="FFFFFFFF"/>
    <w:lvl w:ilvl="0" w:tplc="206C38B2">
      <w:start w:val="1"/>
      <w:numFmt w:val="bullet"/>
      <w:lvlText w:val=""/>
      <w:lvlJc w:val="left"/>
      <w:pPr>
        <w:ind w:left="720" w:hanging="360"/>
      </w:pPr>
      <w:rPr>
        <w:rFonts w:ascii="Symbol" w:hAnsi="Symbol" w:hint="default"/>
      </w:rPr>
    </w:lvl>
    <w:lvl w:ilvl="1" w:tplc="7A1CFCFC">
      <w:start w:val="1"/>
      <w:numFmt w:val="bullet"/>
      <w:lvlText w:val="o"/>
      <w:lvlJc w:val="left"/>
      <w:pPr>
        <w:ind w:left="1440" w:hanging="360"/>
      </w:pPr>
      <w:rPr>
        <w:rFonts w:ascii="Courier New" w:hAnsi="Courier New" w:hint="default"/>
      </w:rPr>
    </w:lvl>
    <w:lvl w:ilvl="2" w:tplc="E4EE19DC">
      <w:start w:val="1"/>
      <w:numFmt w:val="bullet"/>
      <w:lvlText w:val=""/>
      <w:lvlJc w:val="left"/>
      <w:pPr>
        <w:ind w:left="2160" w:hanging="360"/>
      </w:pPr>
      <w:rPr>
        <w:rFonts w:ascii="Wingdings" w:hAnsi="Wingdings" w:hint="default"/>
      </w:rPr>
    </w:lvl>
    <w:lvl w:ilvl="3" w:tplc="5D8887C0">
      <w:start w:val="1"/>
      <w:numFmt w:val="bullet"/>
      <w:lvlText w:val=""/>
      <w:lvlJc w:val="left"/>
      <w:pPr>
        <w:ind w:left="2880" w:hanging="360"/>
      </w:pPr>
      <w:rPr>
        <w:rFonts w:ascii="Symbol" w:hAnsi="Symbol" w:hint="default"/>
      </w:rPr>
    </w:lvl>
    <w:lvl w:ilvl="4" w:tplc="3ADC7162">
      <w:start w:val="1"/>
      <w:numFmt w:val="bullet"/>
      <w:lvlText w:val="o"/>
      <w:lvlJc w:val="left"/>
      <w:pPr>
        <w:ind w:left="3600" w:hanging="360"/>
      </w:pPr>
      <w:rPr>
        <w:rFonts w:ascii="Courier New" w:hAnsi="Courier New" w:hint="default"/>
      </w:rPr>
    </w:lvl>
    <w:lvl w:ilvl="5" w:tplc="1D06C79A">
      <w:start w:val="1"/>
      <w:numFmt w:val="bullet"/>
      <w:lvlText w:val=""/>
      <w:lvlJc w:val="left"/>
      <w:pPr>
        <w:ind w:left="4320" w:hanging="360"/>
      </w:pPr>
      <w:rPr>
        <w:rFonts w:ascii="Wingdings" w:hAnsi="Wingdings" w:hint="default"/>
      </w:rPr>
    </w:lvl>
    <w:lvl w:ilvl="6" w:tplc="D81AEE36">
      <w:start w:val="1"/>
      <w:numFmt w:val="bullet"/>
      <w:lvlText w:val=""/>
      <w:lvlJc w:val="left"/>
      <w:pPr>
        <w:ind w:left="5040" w:hanging="360"/>
      </w:pPr>
      <w:rPr>
        <w:rFonts w:ascii="Symbol" w:hAnsi="Symbol" w:hint="default"/>
      </w:rPr>
    </w:lvl>
    <w:lvl w:ilvl="7" w:tplc="52108194">
      <w:start w:val="1"/>
      <w:numFmt w:val="bullet"/>
      <w:lvlText w:val="o"/>
      <w:lvlJc w:val="left"/>
      <w:pPr>
        <w:ind w:left="5760" w:hanging="360"/>
      </w:pPr>
      <w:rPr>
        <w:rFonts w:ascii="Courier New" w:hAnsi="Courier New" w:hint="default"/>
      </w:rPr>
    </w:lvl>
    <w:lvl w:ilvl="8" w:tplc="A8E60426">
      <w:start w:val="1"/>
      <w:numFmt w:val="bullet"/>
      <w:lvlText w:val=""/>
      <w:lvlJc w:val="left"/>
      <w:pPr>
        <w:ind w:left="6480" w:hanging="360"/>
      </w:pPr>
      <w:rPr>
        <w:rFonts w:ascii="Wingdings" w:hAnsi="Wingdings" w:hint="default"/>
      </w:rPr>
    </w:lvl>
  </w:abstractNum>
  <w:abstractNum w:abstractNumId="65" w15:restartNumberingAfterBreak="0">
    <w:nsid w:val="71BC7D77"/>
    <w:multiLevelType w:val="hybridMultilevel"/>
    <w:tmpl w:val="5F22229C"/>
    <w:lvl w:ilvl="0" w:tplc="34090003">
      <w:start w:val="1"/>
      <w:numFmt w:val="bullet"/>
      <w:lvlText w:val="o"/>
      <w:lvlJc w:val="left"/>
      <w:pPr>
        <w:ind w:left="2880" w:hanging="360"/>
      </w:pPr>
      <w:rPr>
        <w:rFonts w:ascii="Courier New" w:hAnsi="Courier New" w:cs="Courier New"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66" w15:restartNumberingAfterBreak="0">
    <w:nsid w:val="734325DC"/>
    <w:multiLevelType w:val="hybridMultilevel"/>
    <w:tmpl w:val="3DB6D03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7" w15:restartNumberingAfterBreak="0">
    <w:nsid w:val="74134F0A"/>
    <w:multiLevelType w:val="hybridMultilevel"/>
    <w:tmpl w:val="DB1C4E0C"/>
    <w:lvl w:ilvl="0" w:tplc="AC3E4C16">
      <w:start w:val="1"/>
      <w:numFmt w:val="bullet"/>
      <w:lvlText w:val=""/>
      <w:lvlJc w:val="left"/>
      <w:pPr>
        <w:ind w:left="720" w:hanging="360"/>
      </w:pPr>
      <w:rPr>
        <w:rFonts w:ascii="Symbol" w:hAnsi="Symbol" w:hint="default"/>
      </w:rPr>
    </w:lvl>
    <w:lvl w:ilvl="1" w:tplc="4492F354">
      <w:start w:val="1"/>
      <w:numFmt w:val="bullet"/>
      <w:lvlText w:val="o"/>
      <w:lvlJc w:val="left"/>
      <w:pPr>
        <w:ind w:left="1440" w:hanging="360"/>
      </w:pPr>
      <w:rPr>
        <w:rFonts w:ascii="Courier New" w:hAnsi="Courier New" w:hint="default"/>
      </w:rPr>
    </w:lvl>
    <w:lvl w:ilvl="2" w:tplc="6E482A4C">
      <w:start w:val="1"/>
      <w:numFmt w:val="bullet"/>
      <w:lvlText w:val=""/>
      <w:lvlJc w:val="left"/>
      <w:pPr>
        <w:ind w:left="2160" w:hanging="360"/>
      </w:pPr>
      <w:rPr>
        <w:rFonts w:ascii="Wingdings" w:hAnsi="Wingdings" w:hint="default"/>
      </w:rPr>
    </w:lvl>
    <w:lvl w:ilvl="3" w:tplc="29B8C15E">
      <w:start w:val="1"/>
      <w:numFmt w:val="bullet"/>
      <w:lvlText w:val=""/>
      <w:lvlJc w:val="left"/>
      <w:pPr>
        <w:ind w:left="2880" w:hanging="360"/>
      </w:pPr>
      <w:rPr>
        <w:rFonts w:ascii="Symbol" w:hAnsi="Symbol" w:hint="default"/>
      </w:rPr>
    </w:lvl>
    <w:lvl w:ilvl="4" w:tplc="B504E3B6">
      <w:start w:val="1"/>
      <w:numFmt w:val="bullet"/>
      <w:lvlText w:val="o"/>
      <w:lvlJc w:val="left"/>
      <w:pPr>
        <w:ind w:left="3600" w:hanging="360"/>
      </w:pPr>
      <w:rPr>
        <w:rFonts w:ascii="Courier New" w:hAnsi="Courier New" w:hint="default"/>
      </w:rPr>
    </w:lvl>
    <w:lvl w:ilvl="5" w:tplc="72EAFD84">
      <w:start w:val="1"/>
      <w:numFmt w:val="bullet"/>
      <w:lvlText w:val=""/>
      <w:lvlJc w:val="left"/>
      <w:pPr>
        <w:ind w:left="4320" w:hanging="360"/>
      </w:pPr>
      <w:rPr>
        <w:rFonts w:ascii="Wingdings" w:hAnsi="Wingdings" w:hint="default"/>
      </w:rPr>
    </w:lvl>
    <w:lvl w:ilvl="6" w:tplc="76F03C88">
      <w:start w:val="1"/>
      <w:numFmt w:val="bullet"/>
      <w:lvlText w:val=""/>
      <w:lvlJc w:val="left"/>
      <w:pPr>
        <w:ind w:left="5040" w:hanging="360"/>
      </w:pPr>
      <w:rPr>
        <w:rFonts w:ascii="Symbol" w:hAnsi="Symbol" w:hint="default"/>
      </w:rPr>
    </w:lvl>
    <w:lvl w:ilvl="7" w:tplc="AE4C1B0A">
      <w:start w:val="1"/>
      <w:numFmt w:val="bullet"/>
      <w:lvlText w:val="o"/>
      <w:lvlJc w:val="left"/>
      <w:pPr>
        <w:ind w:left="5760" w:hanging="360"/>
      </w:pPr>
      <w:rPr>
        <w:rFonts w:ascii="Courier New" w:hAnsi="Courier New" w:hint="default"/>
      </w:rPr>
    </w:lvl>
    <w:lvl w:ilvl="8" w:tplc="B20043A8">
      <w:start w:val="1"/>
      <w:numFmt w:val="bullet"/>
      <w:lvlText w:val=""/>
      <w:lvlJc w:val="left"/>
      <w:pPr>
        <w:ind w:left="6480" w:hanging="360"/>
      </w:pPr>
      <w:rPr>
        <w:rFonts w:ascii="Wingdings" w:hAnsi="Wingdings" w:hint="default"/>
      </w:rPr>
    </w:lvl>
  </w:abstractNum>
  <w:abstractNum w:abstractNumId="68" w15:restartNumberingAfterBreak="0">
    <w:nsid w:val="746F28CB"/>
    <w:multiLevelType w:val="hybridMultilevel"/>
    <w:tmpl w:val="31D89D3A"/>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69" w15:restartNumberingAfterBreak="0">
    <w:nsid w:val="77F3685F"/>
    <w:multiLevelType w:val="hybridMultilevel"/>
    <w:tmpl w:val="FFFFFFFF"/>
    <w:lvl w:ilvl="0" w:tplc="D16245A6">
      <w:start w:val="1"/>
      <w:numFmt w:val="bullet"/>
      <w:lvlText w:val=""/>
      <w:lvlJc w:val="left"/>
      <w:pPr>
        <w:ind w:left="720" w:hanging="360"/>
      </w:pPr>
      <w:rPr>
        <w:rFonts w:ascii="Symbol" w:hAnsi="Symbol" w:hint="default"/>
      </w:rPr>
    </w:lvl>
    <w:lvl w:ilvl="1" w:tplc="79A883BE">
      <w:start w:val="1"/>
      <w:numFmt w:val="bullet"/>
      <w:lvlText w:val="o"/>
      <w:lvlJc w:val="left"/>
      <w:pPr>
        <w:ind w:left="1440" w:hanging="360"/>
      </w:pPr>
      <w:rPr>
        <w:rFonts w:ascii="Courier New" w:hAnsi="Courier New" w:hint="default"/>
      </w:rPr>
    </w:lvl>
    <w:lvl w:ilvl="2" w:tplc="87925C6C">
      <w:start w:val="1"/>
      <w:numFmt w:val="bullet"/>
      <w:lvlText w:val=""/>
      <w:lvlJc w:val="left"/>
      <w:pPr>
        <w:ind w:left="2160" w:hanging="360"/>
      </w:pPr>
      <w:rPr>
        <w:rFonts w:ascii="Wingdings" w:hAnsi="Wingdings" w:hint="default"/>
      </w:rPr>
    </w:lvl>
    <w:lvl w:ilvl="3" w:tplc="1588876C">
      <w:start w:val="1"/>
      <w:numFmt w:val="bullet"/>
      <w:lvlText w:val=""/>
      <w:lvlJc w:val="left"/>
      <w:pPr>
        <w:ind w:left="2880" w:hanging="360"/>
      </w:pPr>
      <w:rPr>
        <w:rFonts w:ascii="Symbol" w:hAnsi="Symbol" w:hint="default"/>
      </w:rPr>
    </w:lvl>
    <w:lvl w:ilvl="4" w:tplc="A03EE43E">
      <w:start w:val="1"/>
      <w:numFmt w:val="bullet"/>
      <w:lvlText w:val="o"/>
      <w:lvlJc w:val="left"/>
      <w:pPr>
        <w:ind w:left="3600" w:hanging="360"/>
      </w:pPr>
      <w:rPr>
        <w:rFonts w:ascii="Courier New" w:hAnsi="Courier New" w:hint="default"/>
      </w:rPr>
    </w:lvl>
    <w:lvl w:ilvl="5" w:tplc="A44A172A">
      <w:start w:val="1"/>
      <w:numFmt w:val="bullet"/>
      <w:lvlText w:val=""/>
      <w:lvlJc w:val="left"/>
      <w:pPr>
        <w:ind w:left="4320" w:hanging="360"/>
      </w:pPr>
      <w:rPr>
        <w:rFonts w:ascii="Wingdings" w:hAnsi="Wingdings" w:hint="default"/>
      </w:rPr>
    </w:lvl>
    <w:lvl w:ilvl="6" w:tplc="22F2E6FE">
      <w:start w:val="1"/>
      <w:numFmt w:val="bullet"/>
      <w:lvlText w:val=""/>
      <w:lvlJc w:val="left"/>
      <w:pPr>
        <w:ind w:left="5040" w:hanging="360"/>
      </w:pPr>
      <w:rPr>
        <w:rFonts w:ascii="Symbol" w:hAnsi="Symbol" w:hint="default"/>
      </w:rPr>
    </w:lvl>
    <w:lvl w:ilvl="7" w:tplc="431846C6">
      <w:start w:val="1"/>
      <w:numFmt w:val="bullet"/>
      <w:lvlText w:val="o"/>
      <w:lvlJc w:val="left"/>
      <w:pPr>
        <w:ind w:left="5760" w:hanging="360"/>
      </w:pPr>
      <w:rPr>
        <w:rFonts w:ascii="Courier New" w:hAnsi="Courier New" w:hint="default"/>
      </w:rPr>
    </w:lvl>
    <w:lvl w:ilvl="8" w:tplc="71DA42F8">
      <w:start w:val="1"/>
      <w:numFmt w:val="bullet"/>
      <w:lvlText w:val=""/>
      <w:lvlJc w:val="left"/>
      <w:pPr>
        <w:ind w:left="6480" w:hanging="360"/>
      </w:pPr>
      <w:rPr>
        <w:rFonts w:ascii="Wingdings" w:hAnsi="Wingdings" w:hint="default"/>
      </w:rPr>
    </w:lvl>
  </w:abstractNum>
  <w:abstractNum w:abstractNumId="70" w15:restartNumberingAfterBreak="0">
    <w:nsid w:val="7A0A2CA8"/>
    <w:multiLevelType w:val="multilevel"/>
    <w:tmpl w:val="DA30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BF5368"/>
    <w:multiLevelType w:val="hybridMultilevel"/>
    <w:tmpl w:val="F15A8F7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2" w15:restartNumberingAfterBreak="0">
    <w:nsid w:val="7E0A0D54"/>
    <w:multiLevelType w:val="multilevel"/>
    <w:tmpl w:val="00FE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F7F0174"/>
    <w:multiLevelType w:val="multilevel"/>
    <w:tmpl w:val="DE32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755861">
    <w:abstractNumId w:val="18"/>
  </w:num>
  <w:num w:numId="2" w16cid:durableId="1617328839">
    <w:abstractNumId w:val="14"/>
  </w:num>
  <w:num w:numId="3" w16cid:durableId="1273706951">
    <w:abstractNumId w:val="25"/>
  </w:num>
  <w:num w:numId="4" w16cid:durableId="1115976347">
    <w:abstractNumId w:val="59"/>
  </w:num>
  <w:num w:numId="5" w16cid:durableId="1351296616">
    <w:abstractNumId w:val="6"/>
  </w:num>
  <w:num w:numId="6" w16cid:durableId="2035836510">
    <w:abstractNumId w:val="60"/>
  </w:num>
  <w:num w:numId="7" w16cid:durableId="2033677423">
    <w:abstractNumId w:val="4"/>
  </w:num>
  <w:num w:numId="8" w16cid:durableId="612637665">
    <w:abstractNumId w:val="33"/>
  </w:num>
  <w:num w:numId="9" w16cid:durableId="2122609678">
    <w:abstractNumId w:val="0"/>
  </w:num>
  <w:num w:numId="10" w16cid:durableId="1918897114">
    <w:abstractNumId w:val="54"/>
  </w:num>
  <w:num w:numId="11" w16cid:durableId="1247961643">
    <w:abstractNumId w:val="46"/>
  </w:num>
  <w:num w:numId="12" w16cid:durableId="1459303948">
    <w:abstractNumId w:val="13"/>
  </w:num>
  <w:num w:numId="13" w16cid:durableId="94636990">
    <w:abstractNumId w:val="24"/>
  </w:num>
  <w:num w:numId="14" w16cid:durableId="769619333">
    <w:abstractNumId w:val="37"/>
  </w:num>
  <w:num w:numId="15" w16cid:durableId="647713785">
    <w:abstractNumId w:val="32"/>
  </w:num>
  <w:num w:numId="16" w16cid:durableId="1732607314">
    <w:abstractNumId w:val="10"/>
  </w:num>
  <w:num w:numId="17" w16cid:durableId="750352741">
    <w:abstractNumId w:val="65"/>
  </w:num>
  <w:num w:numId="18" w16cid:durableId="612370285">
    <w:abstractNumId w:val="57"/>
  </w:num>
  <w:num w:numId="19" w16cid:durableId="456949165">
    <w:abstractNumId w:val="49"/>
  </w:num>
  <w:num w:numId="20" w16cid:durableId="1868566626">
    <w:abstractNumId w:val="17"/>
  </w:num>
  <w:num w:numId="21" w16cid:durableId="707030094">
    <w:abstractNumId w:val="28"/>
  </w:num>
  <w:num w:numId="22" w16cid:durableId="1006250569">
    <w:abstractNumId w:val="68"/>
  </w:num>
  <w:num w:numId="23" w16cid:durableId="154565443">
    <w:abstractNumId w:val="29"/>
  </w:num>
  <w:num w:numId="24" w16cid:durableId="1133712473">
    <w:abstractNumId w:val="45"/>
  </w:num>
  <w:num w:numId="25" w16cid:durableId="814643419">
    <w:abstractNumId w:val="35"/>
  </w:num>
  <w:num w:numId="26" w16cid:durableId="780490078">
    <w:abstractNumId w:val="34"/>
  </w:num>
  <w:num w:numId="27" w16cid:durableId="940651757">
    <w:abstractNumId w:val="9"/>
  </w:num>
  <w:num w:numId="28" w16cid:durableId="1783190141">
    <w:abstractNumId w:val="47"/>
  </w:num>
  <w:num w:numId="29" w16cid:durableId="428700739">
    <w:abstractNumId w:val="8"/>
  </w:num>
  <w:num w:numId="30" w16cid:durableId="2084836579">
    <w:abstractNumId w:val="21"/>
  </w:num>
  <w:num w:numId="31" w16cid:durableId="137576096">
    <w:abstractNumId w:val="39"/>
  </w:num>
  <w:num w:numId="32" w16cid:durableId="377974089">
    <w:abstractNumId w:val="67"/>
  </w:num>
  <w:num w:numId="33" w16cid:durableId="2087261114">
    <w:abstractNumId w:val="16"/>
  </w:num>
  <w:num w:numId="34" w16cid:durableId="324667844">
    <w:abstractNumId w:val="52"/>
  </w:num>
  <w:num w:numId="35" w16cid:durableId="1276526005">
    <w:abstractNumId w:val="5"/>
  </w:num>
  <w:num w:numId="36" w16cid:durableId="1898933212">
    <w:abstractNumId w:val="38"/>
  </w:num>
  <w:num w:numId="37" w16cid:durableId="942616043">
    <w:abstractNumId w:val="1"/>
  </w:num>
  <w:num w:numId="38" w16cid:durableId="1754470253">
    <w:abstractNumId w:val="20"/>
  </w:num>
  <w:num w:numId="39" w16cid:durableId="796265720">
    <w:abstractNumId w:val="69"/>
  </w:num>
  <w:num w:numId="40" w16cid:durableId="2021422955">
    <w:abstractNumId w:val="56"/>
  </w:num>
  <w:num w:numId="41" w16cid:durableId="1865364565">
    <w:abstractNumId w:val="72"/>
  </w:num>
  <w:num w:numId="42" w16cid:durableId="201139586">
    <w:abstractNumId w:val="48"/>
  </w:num>
  <w:num w:numId="43" w16cid:durableId="1256283010">
    <w:abstractNumId w:val="23"/>
  </w:num>
  <w:num w:numId="44" w16cid:durableId="1195651603">
    <w:abstractNumId w:val="11"/>
  </w:num>
  <w:num w:numId="45" w16cid:durableId="356739704">
    <w:abstractNumId w:val="64"/>
  </w:num>
  <w:num w:numId="46" w16cid:durableId="1913155377">
    <w:abstractNumId w:val="36"/>
  </w:num>
  <w:num w:numId="47" w16cid:durableId="1358506368">
    <w:abstractNumId w:val="27"/>
  </w:num>
  <w:num w:numId="48" w16cid:durableId="988628538">
    <w:abstractNumId w:val="30"/>
  </w:num>
  <w:num w:numId="49" w16cid:durableId="621110832">
    <w:abstractNumId w:val="44"/>
  </w:num>
  <w:num w:numId="50" w16cid:durableId="818619648">
    <w:abstractNumId w:val="12"/>
  </w:num>
  <w:num w:numId="51" w16cid:durableId="603652459">
    <w:abstractNumId w:val="42"/>
  </w:num>
  <w:num w:numId="52" w16cid:durableId="440029304">
    <w:abstractNumId w:val="40"/>
  </w:num>
  <w:num w:numId="53" w16cid:durableId="73475309">
    <w:abstractNumId w:val="61"/>
  </w:num>
  <w:num w:numId="54" w16cid:durableId="790706866">
    <w:abstractNumId w:val="2"/>
  </w:num>
  <w:num w:numId="55" w16cid:durableId="2013024375">
    <w:abstractNumId w:val="22"/>
  </w:num>
  <w:num w:numId="56" w16cid:durableId="786196864">
    <w:abstractNumId w:val="73"/>
  </w:num>
  <w:num w:numId="57" w16cid:durableId="1078557976">
    <w:abstractNumId w:val="7"/>
  </w:num>
  <w:num w:numId="58" w16cid:durableId="1821339149">
    <w:abstractNumId w:val="26"/>
  </w:num>
  <w:num w:numId="59" w16cid:durableId="1395002768">
    <w:abstractNumId w:val="71"/>
  </w:num>
  <w:num w:numId="60" w16cid:durableId="443773558">
    <w:abstractNumId w:val="62"/>
  </w:num>
  <w:num w:numId="61" w16cid:durableId="746725491">
    <w:abstractNumId w:val="63"/>
  </w:num>
  <w:num w:numId="62" w16cid:durableId="1749960237">
    <w:abstractNumId w:val="66"/>
  </w:num>
  <w:num w:numId="63" w16cid:durableId="796409922">
    <w:abstractNumId w:val="50"/>
  </w:num>
  <w:num w:numId="64" w16cid:durableId="948245963">
    <w:abstractNumId w:val="31"/>
  </w:num>
  <w:num w:numId="65" w16cid:durableId="2057318575">
    <w:abstractNumId w:val="43"/>
  </w:num>
  <w:num w:numId="66" w16cid:durableId="1692413997">
    <w:abstractNumId w:val="70"/>
  </w:num>
  <w:num w:numId="67" w16cid:durableId="1855538342">
    <w:abstractNumId w:val="51"/>
  </w:num>
  <w:num w:numId="68" w16cid:durableId="223806300">
    <w:abstractNumId w:val="41"/>
  </w:num>
  <w:num w:numId="69" w16cid:durableId="282005297">
    <w:abstractNumId w:val="15"/>
  </w:num>
  <w:num w:numId="70" w16cid:durableId="725224086">
    <w:abstractNumId w:val="53"/>
  </w:num>
  <w:num w:numId="71" w16cid:durableId="692849455">
    <w:abstractNumId w:val="3"/>
  </w:num>
  <w:num w:numId="72" w16cid:durableId="466553027">
    <w:abstractNumId w:val="55"/>
  </w:num>
  <w:num w:numId="73" w16cid:durableId="335812177">
    <w:abstractNumId w:val="58"/>
  </w:num>
  <w:num w:numId="74" w16cid:durableId="1670714831">
    <w:abstractNumId w:val="1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0B0B"/>
    <w:rsid w:val="00000CC9"/>
    <w:rsid w:val="00001875"/>
    <w:rsid w:val="00001CE8"/>
    <w:rsid w:val="000025A3"/>
    <w:rsid w:val="00002673"/>
    <w:rsid w:val="00003001"/>
    <w:rsid w:val="00003255"/>
    <w:rsid w:val="000038AE"/>
    <w:rsid w:val="000041F9"/>
    <w:rsid w:val="000043A3"/>
    <w:rsid w:val="00004E13"/>
    <w:rsid w:val="00005299"/>
    <w:rsid w:val="00005510"/>
    <w:rsid w:val="00005B36"/>
    <w:rsid w:val="000065CF"/>
    <w:rsid w:val="00006622"/>
    <w:rsid w:val="0000758D"/>
    <w:rsid w:val="00007E0B"/>
    <w:rsid w:val="00010044"/>
    <w:rsid w:val="000103C8"/>
    <w:rsid w:val="000104BF"/>
    <w:rsid w:val="00011240"/>
    <w:rsid w:val="000116D4"/>
    <w:rsid w:val="00011992"/>
    <w:rsid w:val="00011B7B"/>
    <w:rsid w:val="00011DF2"/>
    <w:rsid w:val="000121B7"/>
    <w:rsid w:val="00012436"/>
    <w:rsid w:val="00013314"/>
    <w:rsid w:val="0001343A"/>
    <w:rsid w:val="00013747"/>
    <w:rsid w:val="000147A5"/>
    <w:rsid w:val="00015A37"/>
    <w:rsid w:val="00016B86"/>
    <w:rsid w:val="00016DDD"/>
    <w:rsid w:val="0001796D"/>
    <w:rsid w:val="0002033C"/>
    <w:rsid w:val="00021BDC"/>
    <w:rsid w:val="000224C9"/>
    <w:rsid w:val="00023026"/>
    <w:rsid w:val="000231DA"/>
    <w:rsid w:val="00023B4D"/>
    <w:rsid w:val="00024099"/>
    <w:rsid w:val="000247EB"/>
    <w:rsid w:val="000248E6"/>
    <w:rsid w:val="00025851"/>
    <w:rsid w:val="00025A8C"/>
    <w:rsid w:val="00025C0F"/>
    <w:rsid w:val="00025FE2"/>
    <w:rsid w:val="00026168"/>
    <w:rsid w:val="000269C6"/>
    <w:rsid w:val="00026AF3"/>
    <w:rsid w:val="0002782C"/>
    <w:rsid w:val="00030000"/>
    <w:rsid w:val="00030309"/>
    <w:rsid w:val="000309E7"/>
    <w:rsid w:val="00032309"/>
    <w:rsid w:val="00032629"/>
    <w:rsid w:val="000327DE"/>
    <w:rsid w:val="0003315E"/>
    <w:rsid w:val="00033CA4"/>
    <w:rsid w:val="00033D7B"/>
    <w:rsid w:val="00033D9A"/>
    <w:rsid w:val="00034A77"/>
    <w:rsid w:val="00035129"/>
    <w:rsid w:val="000369D8"/>
    <w:rsid w:val="00036C45"/>
    <w:rsid w:val="00037893"/>
    <w:rsid w:val="00040204"/>
    <w:rsid w:val="00040B4B"/>
    <w:rsid w:val="00041602"/>
    <w:rsid w:val="000419D5"/>
    <w:rsid w:val="00041F22"/>
    <w:rsid w:val="000423A3"/>
    <w:rsid w:val="00042449"/>
    <w:rsid w:val="00042C45"/>
    <w:rsid w:val="0004391D"/>
    <w:rsid w:val="00043ABD"/>
    <w:rsid w:val="00043BC1"/>
    <w:rsid w:val="00044344"/>
    <w:rsid w:val="00044938"/>
    <w:rsid w:val="000449B1"/>
    <w:rsid w:val="00044C0B"/>
    <w:rsid w:val="000455CB"/>
    <w:rsid w:val="00045813"/>
    <w:rsid w:val="00046285"/>
    <w:rsid w:val="0004658F"/>
    <w:rsid w:val="000467CD"/>
    <w:rsid w:val="000467FA"/>
    <w:rsid w:val="00046969"/>
    <w:rsid w:val="0004697E"/>
    <w:rsid w:val="000470A8"/>
    <w:rsid w:val="000479D6"/>
    <w:rsid w:val="0005046D"/>
    <w:rsid w:val="00051028"/>
    <w:rsid w:val="00052453"/>
    <w:rsid w:val="0005319C"/>
    <w:rsid w:val="000531E5"/>
    <w:rsid w:val="000548EF"/>
    <w:rsid w:val="0005581F"/>
    <w:rsid w:val="00055A74"/>
    <w:rsid w:val="00055C56"/>
    <w:rsid w:val="00055D60"/>
    <w:rsid w:val="00055ECF"/>
    <w:rsid w:val="000567DA"/>
    <w:rsid w:val="000579F8"/>
    <w:rsid w:val="0006214B"/>
    <w:rsid w:val="0006257F"/>
    <w:rsid w:val="0006291D"/>
    <w:rsid w:val="00062C98"/>
    <w:rsid w:val="000639C4"/>
    <w:rsid w:val="00063B27"/>
    <w:rsid w:val="00063EC3"/>
    <w:rsid w:val="000646C6"/>
    <w:rsid w:val="00064CC1"/>
    <w:rsid w:val="000660E9"/>
    <w:rsid w:val="0006629A"/>
    <w:rsid w:val="00066405"/>
    <w:rsid w:val="00066513"/>
    <w:rsid w:val="00066BF4"/>
    <w:rsid w:val="00066C0D"/>
    <w:rsid w:val="0006760E"/>
    <w:rsid w:val="00070838"/>
    <w:rsid w:val="000708BF"/>
    <w:rsid w:val="00070D9C"/>
    <w:rsid w:val="000711D7"/>
    <w:rsid w:val="00071D50"/>
    <w:rsid w:val="00071FB2"/>
    <w:rsid w:val="000728B9"/>
    <w:rsid w:val="00072D9B"/>
    <w:rsid w:val="00073D88"/>
    <w:rsid w:val="000746C0"/>
    <w:rsid w:val="00075581"/>
    <w:rsid w:val="000756D2"/>
    <w:rsid w:val="00075B8F"/>
    <w:rsid w:val="0007666B"/>
    <w:rsid w:val="00077443"/>
    <w:rsid w:val="00077B3D"/>
    <w:rsid w:val="00080138"/>
    <w:rsid w:val="000814F2"/>
    <w:rsid w:val="00081966"/>
    <w:rsid w:val="00082C4E"/>
    <w:rsid w:val="00084454"/>
    <w:rsid w:val="0008476B"/>
    <w:rsid w:val="00084DBC"/>
    <w:rsid w:val="0008607A"/>
    <w:rsid w:val="00086347"/>
    <w:rsid w:val="00086721"/>
    <w:rsid w:val="00086BC8"/>
    <w:rsid w:val="00087B89"/>
    <w:rsid w:val="00087C3C"/>
    <w:rsid w:val="00087C56"/>
    <w:rsid w:val="00090543"/>
    <w:rsid w:val="00090567"/>
    <w:rsid w:val="00090786"/>
    <w:rsid w:val="00090F0D"/>
    <w:rsid w:val="000919E8"/>
    <w:rsid w:val="000920A8"/>
    <w:rsid w:val="0009245A"/>
    <w:rsid w:val="000926AA"/>
    <w:rsid w:val="000931F2"/>
    <w:rsid w:val="0009321E"/>
    <w:rsid w:val="000938DD"/>
    <w:rsid w:val="000941E4"/>
    <w:rsid w:val="00094495"/>
    <w:rsid w:val="000966E7"/>
    <w:rsid w:val="00096CDC"/>
    <w:rsid w:val="000970A4"/>
    <w:rsid w:val="000971CE"/>
    <w:rsid w:val="000973CB"/>
    <w:rsid w:val="00097B3F"/>
    <w:rsid w:val="000A064A"/>
    <w:rsid w:val="000A0773"/>
    <w:rsid w:val="000A18A6"/>
    <w:rsid w:val="000A1A04"/>
    <w:rsid w:val="000A2B53"/>
    <w:rsid w:val="000A327A"/>
    <w:rsid w:val="000A4985"/>
    <w:rsid w:val="000A5A26"/>
    <w:rsid w:val="000A5D94"/>
    <w:rsid w:val="000A6414"/>
    <w:rsid w:val="000A72E1"/>
    <w:rsid w:val="000A7704"/>
    <w:rsid w:val="000B0689"/>
    <w:rsid w:val="000B080C"/>
    <w:rsid w:val="000B1515"/>
    <w:rsid w:val="000B1B84"/>
    <w:rsid w:val="000B1C6C"/>
    <w:rsid w:val="000B20E3"/>
    <w:rsid w:val="000B2360"/>
    <w:rsid w:val="000B265C"/>
    <w:rsid w:val="000B2D62"/>
    <w:rsid w:val="000B2EF2"/>
    <w:rsid w:val="000B3688"/>
    <w:rsid w:val="000B5C43"/>
    <w:rsid w:val="000B5F97"/>
    <w:rsid w:val="000B6191"/>
    <w:rsid w:val="000B6219"/>
    <w:rsid w:val="000B6674"/>
    <w:rsid w:val="000B6F2E"/>
    <w:rsid w:val="000B7099"/>
    <w:rsid w:val="000B7F88"/>
    <w:rsid w:val="000C14E9"/>
    <w:rsid w:val="000C1BA6"/>
    <w:rsid w:val="000C2A35"/>
    <w:rsid w:val="000C307D"/>
    <w:rsid w:val="000C403F"/>
    <w:rsid w:val="000C46F1"/>
    <w:rsid w:val="000C4902"/>
    <w:rsid w:val="000C5212"/>
    <w:rsid w:val="000C7502"/>
    <w:rsid w:val="000C78BE"/>
    <w:rsid w:val="000C7D54"/>
    <w:rsid w:val="000C7E65"/>
    <w:rsid w:val="000D09F4"/>
    <w:rsid w:val="000D15FC"/>
    <w:rsid w:val="000D1F28"/>
    <w:rsid w:val="000D23ED"/>
    <w:rsid w:val="000D3532"/>
    <w:rsid w:val="000D4718"/>
    <w:rsid w:val="000D4B82"/>
    <w:rsid w:val="000D4C21"/>
    <w:rsid w:val="000D4DE2"/>
    <w:rsid w:val="000D54AB"/>
    <w:rsid w:val="000D5EE4"/>
    <w:rsid w:val="000D61DF"/>
    <w:rsid w:val="000E02C0"/>
    <w:rsid w:val="000E0EFA"/>
    <w:rsid w:val="000E1A8C"/>
    <w:rsid w:val="000E2090"/>
    <w:rsid w:val="000E25BC"/>
    <w:rsid w:val="000E2D0B"/>
    <w:rsid w:val="000E2E41"/>
    <w:rsid w:val="000E3781"/>
    <w:rsid w:val="000E3794"/>
    <w:rsid w:val="000E3ADC"/>
    <w:rsid w:val="000E3EB5"/>
    <w:rsid w:val="000E58D1"/>
    <w:rsid w:val="000E59FB"/>
    <w:rsid w:val="000E5A24"/>
    <w:rsid w:val="000E5C40"/>
    <w:rsid w:val="000E7BC9"/>
    <w:rsid w:val="000E7EFD"/>
    <w:rsid w:val="000F0268"/>
    <w:rsid w:val="000F1D17"/>
    <w:rsid w:val="000F2199"/>
    <w:rsid w:val="000F26BF"/>
    <w:rsid w:val="000F2BA7"/>
    <w:rsid w:val="000F2FE2"/>
    <w:rsid w:val="000F33C5"/>
    <w:rsid w:val="000F3986"/>
    <w:rsid w:val="000F4010"/>
    <w:rsid w:val="000F4D71"/>
    <w:rsid w:val="000F5365"/>
    <w:rsid w:val="000F6C78"/>
    <w:rsid w:val="000F6CDE"/>
    <w:rsid w:val="000F6F50"/>
    <w:rsid w:val="000F77B6"/>
    <w:rsid w:val="00101613"/>
    <w:rsid w:val="001016FC"/>
    <w:rsid w:val="00103179"/>
    <w:rsid w:val="00103914"/>
    <w:rsid w:val="00103C10"/>
    <w:rsid w:val="00103C1C"/>
    <w:rsid w:val="001049B8"/>
    <w:rsid w:val="00106111"/>
    <w:rsid w:val="00106D6B"/>
    <w:rsid w:val="00106DC4"/>
    <w:rsid w:val="00106E8B"/>
    <w:rsid w:val="00107155"/>
    <w:rsid w:val="00107778"/>
    <w:rsid w:val="00107CE9"/>
    <w:rsid w:val="0011160C"/>
    <w:rsid w:val="00112074"/>
    <w:rsid w:val="001125DA"/>
    <w:rsid w:val="001128B4"/>
    <w:rsid w:val="00112BC2"/>
    <w:rsid w:val="00113008"/>
    <w:rsid w:val="001131EF"/>
    <w:rsid w:val="001133AD"/>
    <w:rsid w:val="00113510"/>
    <w:rsid w:val="00113C07"/>
    <w:rsid w:val="00113FB5"/>
    <w:rsid w:val="00113FF0"/>
    <w:rsid w:val="00114B6E"/>
    <w:rsid w:val="00114EE0"/>
    <w:rsid w:val="00115288"/>
    <w:rsid w:val="0011539F"/>
    <w:rsid w:val="00115471"/>
    <w:rsid w:val="00115673"/>
    <w:rsid w:val="001157A2"/>
    <w:rsid w:val="00115C83"/>
    <w:rsid w:val="00116214"/>
    <w:rsid w:val="00116960"/>
    <w:rsid w:val="00116D1A"/>
    <w:rsid w:val="0011764C"/>
    <w:rsid w:val="0012005E"/>
    <w:rsid w:val="00120A76"/>
    <w:rsid w:val="00120C0E"/>
    <w:rsid w:val="00121570"/>
    <w:rsid w:val="001218DB"/>
    <w:rsid w:val="00122329"/>
    <w:rsid w:val="0012280E"/>
    <w:rsid w:val="00122E06"/>
    <w:rsid w:val="00123C8A"/>
    <w:rsid w:val="001245CC"/>
    <w:rsid w:val="001256F5"/>
    <w:rsid w:val="00125A4D"/>
    <w:rsid w:val="00126EBD"/>
    <w:rsid w:val="0012786F"/>
    <w:rsid w:val="00127CBB"/>
    <w:rsid w:val="00130430"/>
    <w:rsid w:val="00131E8E"/>
    <w:rsid w:val="00131EF1"/>
    <w:rsid w:val="001321FF"/>
    <w:rsid w:val="00132C8D"/>
    <w:rsid w:val="001331C6"/>
    <w:rsid w:val="00133580"/>
    <w:rsid w:val="00133730"/>
    <w:rsid w:val="00133A26"/>
    <w:rsid w:val="00133BE7"/>
    <w:rsid w:val="001343F2"/>
    <w:rsid w:val="00134F5E"/>
    <w:rsid w:val="001355EF"/>
    <w:rsid w:val="00136314"/>
    <w:rsid w:val="00136458"/>
    <w:rsid w:val="00136D53"/>
    <w:rsid w:val="0013702F"/>
    <w:rsid w:val="001407A6"/>
    <w:rsid w:val="00140D51"/>
    <w:rsid w:val="00141971"/>
    <w:rsid w:val="00142062"/>
    <w:rsid w:val="001438EF"/>
    <w:rsid w:val="00143F3D"/>
    <w:rsid w:val="00144460"/>
    <w:rsid w:val="00146B3E"/>
    <w:rsid w:val="00146B99"/>
    <w:rsid w:val="001470B4"/>
    <w:rsid w:val="001477F8"/>
    <w:rsid w:val="00147D08"/>
    <w:rsid w:val="001505D1"/>
    <w:rsid w:val="00150D30"/>
    <w:rsid w:val="001512FE"/>
    <w:rsid w:val="001513CE"/>
    <w:rsid w:val="0015177A"/>
    <w:rsid w:val="00151A22"/>
    <w:rsid w:val="0015201C"/>
    <w:rsid w:val="00152B20"/>
    <w:rsid w:val="00152E8A"/>
    <w:rsid w:val="00153337"/>
    <w:rsid w:val="00153F7F"/>
    <w:rsid w:val="00153FBA"/>
    <w:rsid w:val="00154B6F"/>
    <w:rsid w:val="00154D25"/>
    <w:rsid w:val="001553E3"/>
    <w:rsid w:val="00155EFF"/>
    <w:rsid w:val="001560BF"/>
    <w:rsid w:val="00157ACE"/>
    <w:rsid w:val="00157BF5"/>
    <w:rsid w:val="00160885"/>
    <w:rsid w:val="00160FA3"/>
    <w:rsid w:val="0016146A"/>
    <w:rsid w:val="00161C7C"/>
    <w:rsid w:val="001629D9"/>
    <w:rsid w:val="00162B03"/>
    <w:rsid w:val="00163EA8"/>
    <w:rsid w:val="00164607"/>
    <w:rsid w:val="0016559D"/>
    <w:rsid w:val="00166504"/>
    <w:rsid w:val="00166789"/>
    <w:rsid w:val="00166AE2"/>
    <w:rsid w:val="001673AF"/>
    <w:rsid w:val="001678B3"/>
    <w:rsid w:val="001701F0"/>
    <w:rsid w:val="0017021A"/>
    <w:rsid w:val="0017076C"/>
    <w:rsid w:val="0017172C"/>
    <w:rsid w:val="0017193A"/>
    <w:rsid w:val="00171E3D"/>
    <w:rsid w:val="0017202F"/>
    <w:rsid w:val="00172217"/>
    <w:rsid w:val="001728BD"/>
    <w:rsid w:val="00173B03"/>
    <w:rsid w:val="00174848"/>
    <w:rsid w:val="00174D6D"/>
    <w:rsid w:val="00174D9D"/>
    <w:rsid w:val="00174FAE"/>
    <w:rsid w:val="00174FE2"/>
    <w:rsid w:val="001762B0"/>
    <w:rsid w:val="001765E1"/>
    <w:rsid w:val="001770AB"/>
    <w:rsid w:val="001775CD"/>
    <w:rsid w:val="001776EB"/>
    <w:rsid w:val="00177A4E"/>
    <w:rsid w:val="00177BBA"/>
    <w:rsid w:val="00177EA2"/>
    <w:rsid w:val="0018026D"/>
    <w:rsid w:val="00180B66"/>
    <w:rsid w:val="001816A3"/>
    <w:rsid w:val="001816AB"/>
    <w:rsid w:val="00181E8C"/>
    <w:rsid w:val="00182CA5"/>
    <w:rsid w:val="00182DC4"/>
    <w:rsid w:val="001831CE"/>
    <w:rsid w:val="00183857"/>
    <w:rsid w:val="0018394A"/>
    <w:rsid w:val="00183FC2"/>
    <w:rsid w:val="001844F8"/>
    <w:rsid w:val="00185055"/>
    <w:rsid w:val="0018516D"/>
    <w:rsid w:val="00185599"/>
    <w:rsid w:val="00186AA3"/>
    <w:rsid w:val="00186C9C"/>
    <w:rsid w:val="00186D18"/>
    <w:rsid w:val="00187911"/>
    <w:rsid w:val="00187C7D"/>
    <w:rsid w:val="0019007C"/>
    <w:rsid w:val="00190818"/>
    <w:rsid w:val="00191083"/>
    <w:rsid w:val="001911B0"/>
    <w:rsid w:val="00191C3A"/>
    <w:rsid w:val="00192FBB"/>
    <w:rsid w:val="00193478"/>
    <w:rsid w:val="0019408A"/>
    <w:rsid w:val="001943A6"/>
    <w:rsid w:val="00194709"/>
    <w:rsid w:val="0019556C"/>
    <w:rsid w:val="00195A14"/>
    <w:rsid w:val="001966D3"/>
    <w:rsid w:val="00196D0C"/>
    <w:rsid w:val="001975F8"/>
    <w:rsid w:val="00197772"/>
    <w:rsid w:val="00197AD0"/>
    <w:rsid w:val="00197DA2"/>
    <w:rsid w:val="001A0400"/>
    <w:rsid w:val="001A0570"/>
    <w:rsid w:val="001A0F6A"/>
    <w:rsid w:val="001A253F"/>
    <w:rsid w:val="001A2555"/>
    <w:rsid w:val="001A2CC7"/>
    <w:rsid w:val="001A2DDF"/>
    <w:rsid w:val="001A36A4"/>
    <w:rsid w:val="001A3C63"/>
    <w:rsid w:val="001A3C87"/>
    <w:rsid w:val="001A3D5D"/>
    <w:rsid w:val="001A3D80"/>
    <w:rsid w:val="001A4DFA"/>
    <w:rsid w:val="001A4E2D"/>
    <w:rsid w:val="001A57CB"/>
    <w:rsid w:val="001A59F0"/>
    <w:rsid w:val="001A60F0"/>
    <w:rsid w:val="001A7857"/>
    <w:rsid w:val="001B01BE"/>
    <w:rsid w:val="001B197C"/>
    <w:rsid w:val="001B249A"/>
    <w:rsid w:val="001B2E85"/>
    <w:rsid w:val="001B2F43"/>
    <w:rsid w:val="001B3D01"/>
    <w:rsid w:val="001B4AFC"/>
    <w:rsid w:val="001B4C32"/>
    <w:rsid w:val="001B4DEF"/>
    <w:rsid w:val="001B5730"/>
    <w:rsid w:val="001B5AB0"/>
    <w:rsid w:val="001B6BC9"/>
    <w:rsid w:val="001B7763"/>
    <w:rsid w:val="001C03EA"/>
    <w:rsid w:val="001C0538"/>
    <w:rsid w:val="001C08D2"/>
    <w:rsid w:val="001C1AF8"/>
    <w:rsid w:val="001C236C"/>
    <w:rsid w:val="001C2CAB"/>
    <w:rsid w:val="001C394D"/>
    <w:rsid w:val="001C394F"/>
    <w:rsid w:val="001C4D7D"/>
    <w:rsid w:val="001C5A1D"/>
    <w:rsid w:val="001C614E"/>
    <w:rsid w:val="001C63CA"/>
    <w:rsid w:val="001C67B3"/>
    <w:rsid w:val="001C7B42"/>
    <w:rsid w:val="001D03C5"/>
    <w:rsid w:val="001D05B8"/>
    <w:rsid w:val="001D0A19"/>
    <w:rsid w:val="001D30AD"/>
    <w:rsid w:val="001D3553"/>
    <w:rsid w:val="001D37C0"/>
    <w:rsid w:val="001D3943"/>
    <w:rsid w:val="001D4620"/>
    <w:rsid w:val="001D4A92"/>
    <w:rsid w:val="001D54BE"/>
    <w:rsid w:val="001D63B9"/>
    <w:rsid w:val="001D64FF"/>
    <w:rsid w:val="001D6CDA"/>
    <w:rsid w:val="001D773D"/>
    <w:rsid w:val="001E049A"/>
    <w:rsid w:val="001E0B3B"/>
    <w:rsid w:val="001E1B52"/>
    <w:rsid w:val="001E20EA"/>
    <w:rsid w:val="001E2484"/>
    <w:rsid w:val="001E3205"/>
    <w:rsid w:val="001E359E"/>
    <w:rsid w:val="001E41E9"/>
    <w:rsid w:val="001E4A59"/>
    <w:rsid w:val="001E522F"/>
    <w:rsid w:val="001E541F"/>
    <w:rsid w:val="001E5E22"/>
    <w:rsid w:val="001E5EDC"/>
    <w:rsid w:val="001E62FE"/>
    <w:rsid w:val="001F03A2"/>
    <w:rsid w:val="001F05B2"/>
    <w:rsid w:val="001F0D62"/>
    <w:rsid w:val="001F11D0"/>
    <w:rsid w:val="001F133B"/>
    <w:rsid w:val="001F223B"/>
    <w:rsid w:val="001F2D9E"/>
    <w:rsid w:val="001F3214"/>
    <w:rsid w:val="001F408E"/>
    <w:rsid w:val="001F41F4"/>
    <w:rsid w:val="001F4CC4"/>
    <w:rsid w:val="001F527D"/>
    <w:rsid w:val="001F5282"/>
    <w:rsid w:val="001F5941"/>
    <w:rsid w:val="001F6198"/>
    <w:rsid w:val="001F69BE"/>
    <w:rsid w:val="001F6C5C"/>
    <w:rsid w:val="001F7861"/>
    <w:rsid w:val="00202176"/>
    <w:rsid w:val="00202563"/>
    <w:rsid w:val="00202595"/>
    <w:rsid w:val="002029D3"/>
    <w:rsid w:val="00203315"/>
    <w:rsid w:val="00203E58"/>
    <w:rsid w:val="00204AB3"/>
    <w:rsid w:val="00205BCD"/>
    <w:rsid w:val="00205C21"/>
    <w:rsid w:val="002067A7"/>
    <w:rsid w:val="002069B9"/>
    <w:rsid w:val="00207600"/>
    <w:rsid w:val="0021037E"/>
    <w:rsid w:val="00210575"/>
    <w:rsid w:val="002106A0"/>
    <w:rsid w:val="00210B6A"/>
    <w:rsid w:val="00210E37"/>
    <w:rsid w:val="00210FCD"/>
    <w:rsid w:val="0021116E"/>
    <w:rsid w:val="002115D0"/>
    <w:rsid w:val="00212994"/>
    <w:rsid w:val="00212EC5"/>
    <w:rsid w:val="00212FF7"/>
    <w:rsid w:val="0021316D"/>
    <w:rsid w:val="00213D42"/>
    <w:rsid w:val="0021419E"/>
    <w:rsid w:val="00215F5E"/>
    <w:rsid w:val="00217DE7"/>
    <w:rsid w:val="00220018"/>
    <w:rsid w:val="00220551"/>
    <w:rsid w:val="00220BDB"/>
    <w:rsid w:val="0022162C"/>
    <w:rsid w:val="00221E9D"/>
    <w:rsid w:val="00223039"/>
    <w:rsid w:val="00223457"/>
    <w:rsid w:val="00223A76"/>
    <w:rsid w:val="0022409A"/>
    <w:rsid w:val="00224AB5"/>
    <w:rsid w:val="00225324"/>
    <w:rsid w:val="00225844"/>
    <w:rsid w:val="00225B03"/>
    <w:rsid w:val="00225DAD"/>
    <w:rsid w:val="002267DC"/>
    <w:rsid w:val="00226BE5"/>
    <w:rsid w:val="0022713D"/>
    <w:rsid w:val="002278F4"/>
    <w:rsid w:val="0023003E"/>
    <w:rsid w:val="00230604"/>
    <w:rsid w:val="0023072C"/>
    <w:rsid w:val="00230856"/>
    <w:rsid w:val="00230DCB"/>
    <w:rsid w:val="00230E0F"/>
    <w:rsid w:val="002317E5"/>
    <w:rsid w:val="00232190"/>
    <w:rsid w:val="002323CB"/>
    <w:rsid w:val="00233000"/>
    <w:rsid w:val="00233816"/>
    <w:rsid w:val="0023387E"/>
    <w:rsid w:val="002339D4"/>
    <w:rsid w:val="00233EDF"/>
    <w:rsid w:val="00235107"/>
    <w:rsid w:val="00236321"/>
    <w:rsid w:val="0023645B"/>
    <w:rsid w:val="002369BE"/>
    <w:rsid w:val="00237599"/>
    <w:rsid w:val="00237AEE"/>
    <w:rsid w:val="00240041"/>
    <w:rsid w:val="00240242"/>
    <w:rsid w:val="00240702"/>
    <w:rsid w:val="00240FCC"/>
    <w:rsid w:val="0024114A"/>
    <w:rsid w:val="002411F5"/>
    <w:rsid w:val="00241807"/>
    <w:rsid w:val="00241C9E"/>
    <w:rsid w:val="00241F3E"/>
    <w:rsid w:val="002440DA"/>
    <w:rsid w:val="002440DB"/>
    <w:rsid w:val="0024421E"/>
    <w:rsid w:val="0024451C"/>
    <w:rsid w:val="00244815"/>
    <w:rsid w:val="002451AC"/>
    <w:rsid w:val="0024594C"/>
    <w:rsid w:val="00245BE8"/>
    <w:rsid w:val="002462F2"/>
    <w:rsid w:val="00246792"/>
    <w:rsid w:val="002476A9"/>
    <w:rsid w:val="00247795"/>
    <w:rsid w:val="00247963"/>
    <w:rsid w:val="00250425"/>
    <w:rsid w:val="00250B95"/>
    <w:rsid w:val="00250C6D"/>
    <w:rsid w:val="00251154"/>
    <w:rsid w:val="0025120E"/>
    <w:rsid w:val="002526FA"/>
    <w:rsid w:val="002527A4"/>
    <w:rsid w:val="00252AA2"/>
    <w:rsid w:val="002530E2"/>
    <w:rsid w:val="0025359E"/>
    <w:rsid w:val="00253B4F"/>
    <w:rsid w:val="00253F93"/>
    <w:rsid w:val="002544A8"/>
    <w:rsid w:val="00255837"/>
    <w:rsid w:val="00255C88"/>
    <w:rsid w:val="00256058"/>
    <w:rsid w:val="0025778A"/>
    <w:rsid w:val="0025796E"/>
    <w:rsid w:val="00257E04"/>
    <w:rsid w:val="00257EEA"/>
    <w:rsid w:val="0026022A"/>
    <w:rsid w:val="0026034F"/>
    <w:rsid w:val="00260971"/>
    <w:rsid w:val="00260F64"/>
    <w:rsid w:val="00262943"/>
    <w:rsid w:val="00262ED7"/>
    <w:rsid w:val="002637DA"/>
    <w:rsid w:val="00263DD7"/>
    <w:rsid w:val="002644B9"/>
    <w:rsid w:val="0026454E"/>
    <w:rsid w:val="00264C6E"/>
    <w:rsid w:val="00265BBA"/>
    <w:rsid w:val="00265C66"/>
    <w:rsid w:val="00265D5D"/>
    <w:rsid w:val="00265E79"/>
    <w:rsid w:val="00266254"/>
    <w:rsid w:val="00266EEC"/>
    <w:rsid w:val="00267618"/>
    <w:rsid w:val="00267E8B"/>
    <w:rsid w:val="00270068"/>
    <w:rsid w:val="0027068A"/>
    <w:rsid w:val="0027081F"/>
    <w:rsid w:val="002715C6"/>
    <w:rsid w:val="002716E1"/>
    <w:rsid w:val="00271850"/>
    <w:rsid w:val="0027225E"/>
    <w:rsid w:val="00272897"/>
    <w:rsid w:val="00272F23"/>
    <w:rsid w:val="00272F24"/>
    <w:rsid w:val="002730B0"/>
    <w:rsid w:val="002740F3"/>
    <w:rsid w:val="002743ED"/>
    <w:rsid w:val="00274700"/>
    <w:rsid w:val="00274CFA"/>
    <w:rsid w:val="00275087"/>
    <w:rsid w:val="00275771"/>
    <w:rsid w:val="002757B3"/>
    <w:rsid w:val="00275C41"/>
    <w:rsid w:val="00276AF2"/>
    <w:rsid w:val="0027756A"/>
    <w:rsid w:val="00277BD2"/>
    <w:rsid w:val="00277EF1"/>
    <w:rsid w:val="00280C20"/>
    <w:rsid w:val="00281324"/>
    <w:rsid w:val="00281532"/>
    <w:rsid w:val="00282FE4"/>
    <w:rsid w:val="00283000"/>
    <w:rsid w:val="00283616"/>
    <w:rsid w:val="00283AC4"/>
    <w:rsid w:val="00283EB6"/>
    <w:rsid w:val="002841DB"/>
    <w:rsid w:val="002842B5"/>
    <w:rsid w:val="002844A3"/>
    <w:rsid w:val="00284AE5"/>
    <w:rsid w:val="002859CD"/>
    <w:rsid w:val="00285AC1"/>
    <w:rsid w:val="00285FEA"/>
    <w:rsid w:val="00287A72"/>
    <w:rsid w:val="00290067"/>
    <w:rsid w:val="002909B3"/>
    <w:rsid w:val="00290AD0"/>
    <w:rsid w:val="00290FCB"/>
    <w:rsid w:val="00291464"/>
    <w:rsid w:val="0029147E"/>
    <w:rsid w:val="002918EB"/>
    <w:rsid w:val="00292AB3"/>
    <w:rsid w:val="00293500"/>
    <w:rsid w:val="00293A60"/>
    <w:rsid w:val="00293BC1"/>
    <w:rsid w:val="00294069"/>
    <w:rsid w:val="00294129"/>
    <w:rsid w:val="002949ED"/>
    <w:rsid w:val="00295814"/>
    <w:rsid w:val="00295890"/>
    <w:rsid w:val="00295E53"/>
    <w:rsid w:val="002962F1"/>
    <w:rsid w:val="0029661A"/>
    <w:rsid w:val="00296E63"/>
    <w:rsid w:val="002A07EB"/>
    <w:rsid w:val="002A0C7F"/>
    <w:rsid w:val="002A0F2E"/>
    <w:rsid w:val="002A1548"/>
    <w:rsid w:val="002A3243"/>
    <w:rsid w:val="002A33AE"/>
    <w:rsid w:val="002A3481"/>
    <w:rsid w:val="002A3AAD"/>
    <w:rsid w:val="002A405E"/>
    <w:rsid w:val="002A407D"/>
    <w:rsid w:val="002A41B1"/>
    <w:rsid w:val="002A41CE"/>
    <w:rsid w:val="002A4643"/>
    <w:rsid w:val="002A468F"/>
    <w:rsid w:val="002A56F5"/>
    <w:rsid w:val="002A578F"/>
    <w:rsid w:val="002A5798"/>
    <w:rsid w:val="002A68DA"/>
    <w:rsid w:val="002A7F3F"/>
    <w:rsid w:val="002B09A6"/>
    <w:rsid w:val="002B0B1C"/>
    <w:rsid w:val="002B12CB"/>
    <w:rsid w:val="002B1522"/>
    <w:rsid w:val="002B1A85"/>
    <w:rsid w:val="002B24A4"/>
    <w:rsid w:val="002B2532"/>
    <w:rsid w:val="002B28CE"/>
    <w:rsid w:val="002B43FC"/>
    <w:rsid w:val="002B44D5"/>
    <w:rsid w:val="002B4ED2"/>
    <w:rsid w:val="002B5DF0"/>
    <w:rsid w:val="002B5FD5"/>
    <w:rsid w:val="002B67DE"/>
    <w:rsid w:val="002B690C"/>
    <w:rsid w:val="002B6D0D"/>
    <w:rsid w:val="002C1D8E"/>
    <w:rsid w:val="002C2403"/>
    <w:rsid w:val="002C2D22"/>
    <w:rsid w:val="002C3651"/>
    <w:rsid w:val="002C514E"/>
    <w:rsid w:val="002C5F25"/>
    <w:rsid w:val="002C6051"/>
    <w:rsid w:val="002C6DFD"/>
    <w:rsid w:val="002C7628"/>
    <w:rsid w:val="002C7E8E"/>
    <w:rsid w:val="002D0A7B"/>
    <w:rsid w:val="002D1E3D"/>
    <w:rsid w:val="002D25EB"/>
    <w:rsid w:val="002D2B65"/>
    <w:rsid w:val="002D3A69"/>
    <w:rsid w:val="002D4B8E"/>
    <w:rsid w:val="002D512A"/>
    <w:rsid w:val="002D533E"/>
    <w:rsid w:val="002D56EB"/>
    <w:rsid w:val="002D6594"/>
    <w:rsid w:val="002D692C"/>
    <w:rsid w:val="002D69C6"/>
    <w:rsid w:val="002D70E1"/>
    <w:rsid w:val="002E039D"/>
    <w:rsid w:val="002E0BF5"/>
    <w:rsid w:val="002E0D73"/>
    <w:rsid w:val="002E0EE7"/>
    <w:rsid w:val="002E1008"/>
    <w:rsid w:val="002E10AD"/>
    <w:rsid w:val="002E14E4"/>
    <w:rsid w:val="002E2CAB"/>
    <w:rsid w:val="002E2EE5"/>
    <w:rsid w:val="002E45A3"/>
    <w:rsid w:val="002E4D34"/>
    <w:rsid w:val="002E582A"/>
    <w:rsid w:val="002E5AFA"/>
    <w:rsid w:val="002E605E"/>
    <w:rsid w:val="002E60B6"/>
    <w:rsid w:val="002E61D1"/>
    <w:rsid w:val="002E6E7A"/>
    <w:rsid w:val="002E77A5"/>
    <w:rsid w:val="002F0980"/>
    <w:rsid w:val="002F13C0"/>
    <w:rsid w:val="002F1A13"/>
    <w:rsid w:val="002F1A46"/>
    <w:rsid w:val="002F2593"/>
    <w:rsid w:val="002F2818"/>
    <w:rsid w:val="002F290B"/>
    <w:rsid w:val="002F2E73"/>
    <w:rsid w:val="002F322B"/>
    <w:rsid w:val="002F3C28"/>
    <w:rsid w:val="002F4DB9"/>
    <w:rsid w:val="002F54C6"/>
    <w:rsid w:val="002F630F"/>
    <w:rsid w:val="002F6517"/>
    <w:rsid w:val="002F6F00"/>
    <w:rsid w:val="002F75AA"/>
    <w:rsid w:val="002F7E1A"/>
    <w:rsid w:val="00300503"/>
    <w:rsid w:val="00302088"/>
    <w:rsid w:val="003026D1"/>
    <w:rsid w:val="00302B52"/>
    <w:rsid w:val="00302E97"/>
    <w:rsid w:val="0030327B"/>
    <w:rsid w:val="00303FF8"/>
    <w:rsid w:val="00304A4F"/>
    <w:rsid w:val="0030521F"/>
    <w:rsid w:val="003056FC"/>
    <w:rsid w:val="003058EA"/>
    <w:rsid w:val="00306CA0"/>
    <w:rsid w:val="003070AE"/>
    <w:rsid w:val="003071E0"/>
    <w:rsid w:val="00307343"/>
    <w:rsid w:val="0030743E"/>
    <w:rsid w:val="003074D6"/>
    <w:rsid w:val="00307FCB"/>
    <w:rsid w:val="00310524"/>
    <w:rsid w:val="00310E71"/>
    <w:rsid w:val="003112C4"/>
    <w:rsid w:val="003119B4"/>
    <w:rsid w:val="00312FED"/>
    <w:rsid w:val="0031360A"/>
    <w:rsid w:val="00313B06"/>
    <w:rsid w:val="003147C1"/>
    <w:rsid w:val="00315358"/>
    <w:rsid w:val="003156FE"/>
    <w:rsid w:val="003164EA"/>
    <w:rsid w:val="00316683"/>
    <w:rsid w:val="003171B6"/>
    <w:rsid w:val="003171C8"/>
    <w:rsid w:val="00317911"/>
    <w:rsid w:val="00317D67"/>
    <w:rsid w:val="00320138"/>
    <w:rsid w:val="003209F9"/>
    <w:rsid w:val="00320C7C"/>
    <w:rsid w:val="00320CD3"/>
    <w:rsid w:val="00320DF0"/>
    <w:rsid w:val="003210B8"/>
    <w:rsid w:val="003214AA"/>
    <w:rsid w:val="00321868"/>
    <w:rsid w:val="00321ABF"/>
    <w:rsid w:val="00321E42"/>
    <w:rsid w:val="003224AC"/>
    <w:rsid w:val="003224F1"/>
    <w:rsid w:val="003228C4"/>
    <w:rsid w:val="003229CF"/>
    <w:rsid w:val="00322B14"/>
    <w:rsid w:val="00322E75"/>
    <w:rsid w:val="00322F81"/>
    <w:rsid w:val="00323065"/>
    <w:rsid w:val="0032377A"/>
    <w:rsid w:val="00323A20"/>
    <w:rsid w:val="00323D19"/>
    <w:rsid w:val="00323EB2"/>
    <w:rsid w:val="00323F49"/>
    <w:rsid w:val="00324122"/>
    <w:rsid w:val="003244F4"/>
    <w:rsid w:val="0032496C"/>
    <w:rsid w:val="00326A09"/>
    <w:rsid w:val="00326DC1"/>
    <w:rsid w:val="00327351"/>
    <w:rsid w:val="003305DA"/>
    <w:rsid w:val="0033074F"/>
    <w:rsid w:val="00330A41"/>
    <w:rsid w:val="003313E5"/>
    <w:rsid w:val="003314E4"/>
    <w:rsid w:val="00331D7B"/>
    <w:rsid w:val="00332323"/>
    <w:rsid w:val="00332442"/>
    <w:rsid w:val="00332FDB"/>
    <w:rsid w:val="00333BC8"/>
    <w:rsid w:val="00333D90"/>
    <w:rsid w:val="00334C70"/>
    <w:rsid w:val="00335F13"/>
    <w:rsid w:val="003361CD"/>
    <w:rsid w:val="00336A29"/>
    <w:rsid w:val="003371A4"/>
    <w:rsid w:val="00337286"/>
    <w:rsid w:val="003372BF"/>
    <w:rsid w:val="003373B9"/>
    <w:rsid w:val="0034014B"/>
    <w:rsid w:val="00341EC2"/>
    <w:rsid w:val="00342856"/>
    <w:rsid w:val="00342A5F"/>
    <w:rsid w:val="0034305A"/>
    <w:rsid w:val="003430A0"/>
    <w:rsid w:val="00343280"/>
    <w:rsid w:val="003437D9"/>
    <w:rsid w:val="00343964"/>
    <w:rsid w:val="00343DAE"/>
    <w:rsid w:val="00343E73"/>
    <w:rsid w:val="003459A9"/>
    <w:rsid w:val="0034704B"/>
    <w:rsid w:val="0034715C"/>
    <w:rsid w:val="00347E47"/>
    <w:rsid w:val="0035029D"/>
    <w:rsid w:val="00350CB8"/>
    <w:rsid w:val="00351626"/>
    <w:rsid w:val="003518E6"/>
    <w:rsid w:val="00351AB3"/>
    <w:rsid w:val="00351C25"/>
    <w:rsid w:val="00351D09"/>
    <w:rsid w:val="00351F2B"/>
    <w:rsid w:val="00352226"/>
    <w:rsid w:val="00352898"/>
    <w:rsid w:val="00352D33"/>
    <w:rsid w:val="003534BD"/>
    <w:rsid w:val="00353902"/>
    <w:rsid w:val="00353F57"/>
    <w:rsid w:val="00354021"/>
    <w:rsid w:val="003554ED"/>
    <w:rsid w:val="00355B32"/>
    <w:rsid w:val="00355FDC"/>
    <w:rsid w:val="00356B78"/>
    <w:rsid w:val="00356EEE"/>
    <w:rsid w:val="003573FB"/>
    <w:rsid w:val="00357A50"/>
    <w:rsid w:val="00357B91"/>
    <w:rsid w:val="0036038D"/>
    <w:rsid w:val="003603EC"/>
    <w:rsid w:val="0036130E"/>
    <w:rsid w:val="0036218C"/>
    <w:rsid w:val="003623F2"/>
    <w:rsid w:val="00362D44"/>
    <w:rsid w:val="003633BC"/>
    <w:rsid w:val="003641BA"/>
    <w:rsid w:val="003645B8"/>
    <w:rsid w:val="00364A9A"/>
    <w:rsid w:val="003651E6"/>
    <w:rsid w:val="00365203"/>
    <w:rsid w:val="00365387"/>
    <w:rsid w:val="00365580"/>
    <w:rsid w:val="00365E2E"/>
    <w:rsid w:val="003665BF"/>
    <w:rsid w:val="0036667F"/>
    <w:rsid w:val="00367A61"/>
    <w:rsid w:val="00370142"/>
    <w:rsid w:val="0037122A"/>
    <w:rsid w:val="0037147B"/>
    <w:rsid w:val="00371AB3"/>
    <w:rsid w:val="00372348"/>
    <w:rsid w:val="003728D9"/>
    <w:rsid w:val="003729BE"/>
    <w:rsid w:val="00373495"/>
    <w:rsid w:val="003735F7"/>
    <w:rsid w:val="00374616"/>
    <w:rsid w:val="0037468B"/>
    <w:rsid w:val="00374E33"/>
    <w:rsid w:val="0037548C"/>
    <w:rsid w:val="00375A7A"/>
    <w:rsid w:val="003771FF"/>
    <w:rsid w:val="00377B5A"/>
    <w:rsid w:val="003804E4"/>
    <w:rsid w:val="0038065C"/>
    <w:rsid w:val="003811E6"/>
    <w:rsid w:val="00381673"/>
    <w:rsid w:val="00381A95"/>
    <w:rsid w:val="00381D57"/>
    <w:rsid w:val="0038224E"/>
    <w:rsid w:val="0038254D"/>
    <w:rsid w:val="00382693"/>
    <w:rsid w:val="00382FE8"/>
    <w:rsid w:val="00383003"/>
    <w:rsid w:val="00383722"/>
    <w:rsid w:val="00383BF4"/>
    <w:rsid w:val="00384189"/>
    <w:rsid w:val="00385DCF"/>
    <w:rsid w:val="00385F5A"/>
    <w:rsid w:val="003860BD"/>
    <w:rsid w:val="00386481"/>
    <w:rsid w:val="0038686B"/>
    <w:rsid w:val="00386AA4"/>
    <w:rsid w:val="00387346"/>
    <w:rsid w:val="003903E0"/>
    <w:rsid w:val="0039058F"/>
    <w:rsid w:val="00390907"/>
    <w:rsid w:val="00390E6F"/>
    <w:rsid w:val="0039129A"/>
    <w:rsid w:val="0039177F"/>
    <w:rsid w:val="003917B0"/>
    <w:rsid w:val="00391B0D"/>
    <w:rsid w:val="003920CC"/>
    <w:rsid w:val="003922A3"/>
    <w:rsid w:val="003927A9"/>
    <w:rsid w:val="0039294E"/>
    <w:rsid w:val="00393094"/>
    <w:rsid w:val="003940AC"/>
    <w:rsid w:val="003946E8"/>
    <w:rsid w:val="00394BE0"/>
    <w:rsid w:val="003951D4"/>
    <w:rsid w:val="00395732"/>
    <w:rsid w:val="003961A8"/>
    <w:rsid w:val="003964EB"/>
    <w:rsid w:val="0039758E"/>
    <w:rsid w:val="00397874"/>
    <w:rsid w:val="003A09F8"/>
    <w:rsid w:val="003A0F95"/>
    <w:rsid w:val="003A1262"/>
    <w:rsid w:val="003A143B"/>
    <w:rsid w:val="003A1486"/>
    <w:rsid w:val="003A1A3A"/>
    <w:rsid w:val="003A1B2F"/>
    <w:rsid w:val="003A1C7E"/>
    <w:rsid w:val="003A37E5"/>
    <w:rsid w:val="003A38A9"/>
    <w:rsid w:val="003A3919"/>
    <w:rsid w:val="003A39DB"/>
    <w:rsid w:val="003A3F23"/>
    <w:rsid w:val="003A41D1"/>
    <w:rsid w:val="003A4313"/>
    <w:rsid w:val="003A43FE"/>
    <w:rsid w:val="003A46F3"/>
    <w:rsid w:val="003A47DF"/>
    <w:rsid w:val="003A5AA6"/>
    <w:rsid w:val="003A6EAA"/>
    <w:rsid w:val="003A72D0"/>
    <w:rsid w:val="003A75C4"/>
    <w:rsid w:val="003B0AEF"/>
    <w:rsid w:val="003B2459"/>
    <w:rsid w:val="003B260C"/>
    <w:rsid w:val="003B2C32"/>
    <w:rsid w:val="003B306E"/>
    <w:rsid w:val="003B351C"/>
    <w:rsid w:val="003B3794"/>
    <w:rsid w:val="003B38EF"/>
    <w:rsid w:val="003B3CF5"/>
    <w:rsid w:val="003B3EF5"/>
    <w:rsid w:val="003B4536"/>
    <w:rsid w:val="003B515D"/>
    <w:rsid w:val="003B5E8B"/>
    <w:rsid w:val="003B6D3A"/>
    <w:rsid w:val="003B6E4C"/>
    <w:rsid w:val="003B71F2"/>
    <w:rsid w:val="003B738D"/>
    <w:rsid w:val="003C06F5"/>
    <w:rsid w:val="003C0722"/>
    <w:rsid w:val="003C0C5C"/>
    <w:rsid w:val="003C0FBA"/>
    <w:rsid w:val="003C19C7"/>
    <w:rsid w:val="003C2388"/>
    <w:rsid w:val="003C242B"/>
    <w:rsid w:val="003C2E62"/>
    <w:rsid w:val="003C38C3"/>
    <w:rsid w:val="003C3AF1"/>
    <w:rsid w:val="003C3BB4"/>
    <w:rsid w:val="003C3FCF"/>
    <w:rsid w:val="003C4A67"/>
    <w:rsid w:val="003C5125"/>
    <w:rsid w:val="003C522E"/>
    <w:rsid w:val="003C680D"/>
    <w:rsid w:val="003D0099"/>
    <w:rsid w:val="003D0FE7"/>
    <w:rsid w:val="003D1406"/>
    <w:rsid w:val="003D417C"/>
    <w:rsid w:val="003D4F3A"/>
    <w:rsid w:val="003D5080"/>
    <w:rsid w:val="003D51CF"/>
    <w:rsid w:val="003D53E7"/>
    <w:rsid w:val="003D5C76"/>
    <w:rsid w:val="003D6C1B"/>
    <w:rsid w:val="003D6F23"/>
    <w:rsid w:val="003D7198"/>
    <w:rsid w:val="003D7C91"/>
    <w:rsid w:val="003E049F"/>
    <w:rsid w:val="003E054A"/>
    <w:rsid w:val="003E088C"/>
    <w:rsid w:val="003E09DB"/>
    <w:rsid w:val="003E18F8"/>
    <w:rsid w:val="003E34A2"/>
    <w:rsid w:val="003E35EB"/>
    <w:rsid w:val="003E436C"/>
    <w:rsid w:val="003E4BBC"/>
    <w:rsid w:val="003E4FCE"/>
    <w:rsid w:val="003E6527"/>
    <w:rsid w:val="003E7D5D"/>
    <w:rsid w:val="003F01E4"/>
    <w:rsid w:val="003F0839"/>
    <w:rsid w:val="003F0971"/>
    <w:rsid w:val="003F1982"/>
    <w:rsid w:val="003F19C4"/>
    <w:rsid w:val="003F1BBF"/>
    <w:rsid w:val="003F2066"/>
    <w:rsid w:val="003F20A0"/>
    <w:rsid w:val="003F2BC7"/>
    <w:rsid w:val="003F2F23"/>
    <w:rsid w:val="003F32A2"/>
    <w:rsid w:val="003F3744"/>
    <w:rsid w:val="003F39B5"/>
    <w:rsid w:val="003F3F43"/>
    <w:rsid w:val="003F4A3F"/>
    <w:rsid w:val="003F4B82"/>
    <w:rsid w:val="003F4F9F"/>
    <w:rsid w:val="003F519B"/>
    <w:rsid w:val="003F52BA"/>
    <w:rsid w:val="003F5384"/>
    <w:rsid w:val="003F5772"/>
    <w:rsid w:val="00400309"/>
    <w:rsid w:val="00400E7F"/>
    <w:rsid w:val="00400F6A"/>
    <w:rsid w:val="00405C5D"/>
    <w:rsid w:val="004063EF"/>
    <w:rsid w:val="00407206"/>
    <w:rsid w:val="00407DEB"/>
    <w:rsid w:val="00407FB1"/>
    <w:rsid w:val="00410011"/>
    <w:rsid w:val="0041081B"/>
    <w:rsid w:val="00410A26"/>
    <w:rsid w:val="0041122B"/>
    <w:rsid w:val="0041123B"/>
    <w:rsid w:val="004116D8"/>
    <w:rsid w:val="0041175E"/>
    <w:rsid w:val="00412304"/>
    <w:rsid w:val="00412585"/>
    <w:rsid w:val="0041284C"/>
    <w:rsid w:val="004151A8"/>
    <w:rsid w:val="004152D0"/>
    <w:rsid w:val="004165F6"/>
    <w:rsid w:val="00418616"/>
    <w:rsid w:val="004213C3"/>
    <w:rsid w:val="004234CB"/>
    <w:rsid w:val="00423D08"/>
    <w:rsid w:val="00424056"/>
    <w:rsid w:val="004255EB"/>
    <w:rsid w:val="00425E96"/>
    <w:rsid w:val="00425EBC"/>
    <w:rsid w:val="00425FD1"/>
    <w:rsid w:val="00426270"/>
    <w:rsid w:val="004271CE"/>
    <w:rsid w:val="004305EE"/>
    <w:rsid w:val="004308C9"/>
    <w:rsid w:val="0043102C"/>
    <w:rsid w:val="004310B4"/>
    <w:rsid w:val="00431292"/>
    <w:rsid w:val="00431465"/>
    <w:rsid w:val="004314E8"/>
    <w:rsid w:val="00431F1C"/>
    <w:rsid w:val="004325B3"/>
    <w:rsid w:val="004330BE"/>
    <w:rsid w:val="00433891"/>
    <w:rsid w:val="00433DCC"/>
    <w:rsid w:val="00434120"/>
    <w:rsid w:val="0043452D"/>
    <w:rsid w:val="00434BEB"/>
    <w:rsid w:val="0043545C"/>
    <w:rsid w:val="004360D9"/>
    <w:rsid w:val="004363F8"/>
    <w:rsid w:val="00437AE7"/>
    <w:rsid w:val="00440C68"/>
    <w:rsid w:val="00441198"/>
    <w:rsid w:val="004424D2"/>
    <w:rsid w:val="00442AE5"/>
    <w:rsid w:val="00442BDD"/>
    <w:rsid w:val="00442C3F"/>
    <w:rsid w:val="00442F77"/>
    <w:rsid w:val="00443918"/>
    <w:rsid w:val="00443C7D"/>
    <w:rsid w:val="00444462"/>
    <w:rsid w:val="004451C4"/>
    <w:rsid w:val="00446FC4"/>
    <w:rsid w:val="00447106"/>
    <w:rsid w:val="00450811"/>
    <w:rsid w:val="004513F6"/>
    <w:rsid w:val="0045154C"/>
    <w:rsid w:val="004517E7"/>
    <w:rsid w:val="00451ED5"/>
    <w:rsid w:val="00452082"/>
    <w:rsid w:val="00452DE4"/>
    <w:rsid w:val="00454D99"/>
    <w:rsid w:val="00456777"/>
    <w:rsid w:val="00457B75"/>
    <w:rsid w:val="00460114"/>
    <w:rsid w:val="00462049"/>
    <w:rsid w:val="00462605"/>
    <w:rsid w:val="00462A37"/>
    <w:rsid w:val="00463AD3"/>
    <w:rsid w:val="00464D8A"/>
    <w:rsid w:val="00464FDD"/>
    <w:rsid w:val="00465835"/>
    <w:rsid w:val="00465C1C"/>
    <w:rsid w:val="00465F1F"/>
    <w:rsid w:val="00466441"/>
    <w:rsid w:val="004664B9"/>
    <w:rsid w:val="00467226"/>
    <w:rsid w:val="004674F5"/>
    <w:rsid w:val="00470D5D"/>
    <w:rsid w:val="00470D66"/>
    <w:rsid w:val="00470DFB"/>
    <w:rsid w:val="00471250"/>
    <w:rsid w:val="0047343B"/>
    <w:rsid w:val="00473772"/>
    <w:rsid w:val="0047391C"/>
    <w:rsid w:val="00473CCA"/>
    <w:rsid w:val="004760C4"/>
    <w:rsid w:val="00477B85"/>
    <w:rsid w:val="004802D4"/>
    <w:rsid w:val="004823E0"/>
    <w:rsid w:val="00482FF9"/>
    <w:rsid w:val="00483A0D"/>
    <w:rsid w:val="00483D76"/>
    <w:rsid w:val="00483EA0"/>
    <w:rsid w:val="00485371"/>
    <w:rsid w:val="004854ED"/>
    <w:rsid w:val="00485BC1"/>
    <w:rsid w:val="00486074"/>
    <w:rsid w:val="004871E4"/>
    <w:rsid w:val="004879EF"/>
    <w:rsid w:val="00487BEA"/>
    <w:rsid w:val="00487F23"/>
    <w:rsid w:val="00490BF4"/>
    <w:rsid w:val="004920A9"/>
    <w:rsid w:val="004921E2"/>
    <w:rsid w:val="00492421"/>
    <w:rsid w:val="00492A5B"/>
    <w:rsid w:val="00492D8F"/>
    <w:rsid w:val="00493D14"/>
    <w:rsid w:val="00493F79"/>
    <w:rsid w:val="004951F8"/>
    <w:rsid w:val="004954DD"/>
    <w:rsid w:val="00495944"/>
    <w:rsid w:val="004972BA"/>
    <w:rsid w:val="004A09FA"/>
    <w:rsid w:val="004A0A6B"/>
    <w:rsid w:val="004A176C"/>
    <w:rsid w:val="004A1B58"/>
    <w:rsid w:val="004A206A"/>
    <w:rsid w:val="004A24FF"/>
    <w:rsid w:val="004A25A2"/>
    <w:rsid w:val="004A33B7"/>
    <w:rsid w:val="004A4471"/>
    <w:rsid w:val="004A4A39"/>
    <w:rsid w:val="004A5857"/>
    <w:rsid w:val="004A6C8C"/>
    <w:rsid w:val="004A6F53"/>
    <w:rsid w:val="004B0B7A"/>
    <w:rsid w:val="004B13EA"/>
    <w:rsid w:val="004B17CD"/>
    <w:rsid w:val="004B216F"/>
    <w:rsid w:val="004B2523"/>
    <w:rsid w:val="004B2BB4"/>
    <w:rsid w:val="004B399E"/>
    <w:rsid w:val="004B4319"/>
    <w:rsid w:val="004B47EA"/>
    <w:rsid w:val="004B4931"/>
    <w:rsid w:val="004B4A51"/>
    <w:rsid w:val="004B511E"/>
    <w:rsid w:val="004B5189"/>
    <w:rsid w:val="004B5753"/>
    <w:rsid w:val="004B5FA8"/>
    <w:rsid w:val="004B6033"/>
    <w:rsid w:val="004B6488"/>
    <w:rsid w:val="004B6571"/>
    <w:rsid w:val="004B66A3"/>
    <w:rsid w:val="004B69D6"/>
    <w:rsid w:val="004B6FC6"/>
    <w:rsid w:val="004B793A"/>
    <w:rsid w:val="004C069E"/>
    <w:rsid w:val="004C06DE"/>
    <w:rsid w:val="004C0988"/>
    <w:rsid w:val="004C0FD6"/>
    <w:rsid w:val="004C1462"/>
    <w:rsid w:val="004C2717"/>
    <w:rsid w:val="004C2DEB"/>
    <w:rsid w:val="004C35E7"/>
    <w:rsid w:val="004C3DB6"/>
    <w:rsid w:val="004C467B"/>
    <w:rsid w:val="004C55C3"/>
    <w:rsid w:val="004C6C8F"/>
    <w:rsid w:val="004C6D7F"/>
    <w:rsid w:val="004C7B2E"/>
    <w:rsid w:val="004C7E12"/>
    <w:rsid w:val="004D0780"/>
    <w:rsid w:val="004D0B67"/>
    <w:rsid w:val="004D0DF7"/>
    <w:rsid w:val="004D100C"/>
    <w:rsid w:val="004D1A28"/>
    <w:rsid w:val="004D1ABE"/>
    <w:rsid w:val="004D23FD"/>
    <w:rsid w:val="004D2403"/>
    <w:rsid w:val="004D3C28"/>
    <w:rsid w:val="004D486A"/>
    <w:rsid w:val="004D55F5"/>
    <w:rsid w:val="004D706C"/>
    <w:rsid w:val="004D7615"/>
    <w:rsid w:val="004D7876"/>
    <w:rsid w:val="004D78CA"/>
    <w:rsid w:val="004D78EA"/>
    <w:rsid w:val="004E1965"/>
    <w:rsid w:val="004E1B21"/>
    <w:rsid w:val="004E1C80"/>
    <w:rsid w:val="004E3165"/>
    <w:rsid w:val="004E36E0"/>
    <w:rsid w:val="004E426B"/>
    <w:rsid w:val="004E4C4B"/>
    <w:rsid w:val="004E4CA3"/>
    <w:rsid w:val="004E4F0D"/>
    <w:rsid w:val="004E4F67"/>
    <w:rsid w:val="004E5E87"/>
    <w:rsid w:val="004E6792"/>
    <w:rsid w:val="004E7723"/>
    <w:rsid w:val="004E77D5"/>
    <w:rsid w:val="004E78C1"/>
    <w:rsid w:val="004E7EA2"/>
    <w:rsid w:val="004F00AF"/>
    <w:rsid w:val="004F0881"/>
    <w:rsid w:val="004F0A40"/>
    <w:rsid w:val="004F0C2F"/>
    <w:rsid w:val="004F0F66"/>
    <w:rsid w:val="004F1297"/>
    <w:rsid w:val="004F12CE"/>
    <w:rsid w:val="004F191C"/>
    <w:rsid w:val="004F1BF7"/>
    <w:rsid w:val="004F2224"/>
    <w:rsid w:val="004F2B34"/>
    <w:rsid w:val="004F2D9C"/>
    <w:rsid w:val="004F2EA5"/>
    <w:rsid w:val="004F2F82"/>
    <w:rsid w:val="004F3A53"/>
    <w:rsid w:val="004F4B24"/>
    <w:rsid w:val="004F4E36"/>
    <w:rsid w:val="004F4EAC"/>
    <w:rsid w:val="004F74D2"/>
    <w:rsid w:val="004F7681"/>
    <w:rsid w:val="004F7C6B"/>
    <w:rsid w:val="00502342"/>
    <w:rsid w:val="005023C9"/>
    <w:rsid w:val="00502A48"/>
    <w:rsid w:val="00502FB8"/>
    <w:rsid w:val="0050301E"/>
    <w:rsid w:val="005031A8"/>
    <w:rsid w:val="00503B2A"/>
    <w:rsid w:val="0050476D"/>
    <w:rsid w:val="00504ABB"/>
    <w:rsid w:val="005074F7"/>
    <w:rsid w:val="00507A6C"/>
    <w:rsid w:val="0051201E"/>
    <w:rsid w:val="0051291F"/>
    <w:rsid w:val="00512B66"/>
    <w:rsid w:val="00512BE2"/>
    <w:rsid w:val="005132BD"/>
    <w:rsid w:val="00513511"/>
    <w:rsid w:val="005142FE"/>
    <w:rsid w:val="0051508A"/>
    <w:rsid w:val="0051692D"/>
    <w:rsid w:val="00516B3F"/>
    <w:rsid w:val="0052066B"/>
    <w:rsid w:val="00521E9C"/>
    <w:rsid w:val="00522795"/>
    <w:rsid w:val="005230B4"/>
    <w:rsid w:val="0052332E"/>
    <w:rsid w:val="0052375F"/>
    <w:rsid w:val="00524A5C"/>
    <w:rsid w:val="00526D72"/>
    <w:rsid w:val="00526DF1"/>
    <w:rsid w:val="00530551"/>
    <w:rsid w:val="005305AA"/>
    <w:rsid w:val="00530B64"/>
    <w:rsid w:val="00531889"/>
    <w:rsid w:val="00531F5D"/>
    <w:rsid w:val="00532FA1"/>
    <w:rsid w:val="005330E3"/>
    <w:rsid w:val="0053381E"/>
    <w:rsid w:val="0053395F"/>
    <w:rsid w:val="0053409C"/>
    <w:rsid w:val="00534E1F"/>
    <w:rsid w:val="00536001"/>
    <w:rsid w:val="00536A99"/>
    <w:rsid w:val="00536E94"/>
    <w:rsid w:val="00536E97"/>
    <w:rsid w:val="00537303"/>
    <w:rsid w:val="00537449"/>
    <w:rsid w:val="00537787"/>
    <w:rsid w:val="00537AC9"/>
    <w:rsid w:val="00537BC4"/>
    <w:rsid w:val="00537D39"/>
    <w:rsid w:val="005401EE"/>
    <w:rsid w:val="00541327"/>
    <w:rsid w:val="00541731"/>
    <w:rsid w:val="00541962"/>
    <w:rsid w:val="00543B8C"/>
    <w:rsid w:val="005442AA"/>
    <w:rsid w:val="005445CD"/>
    <w:rsid w:val="005449E8"/>
    <w:rsid w:val="00544BF9"/>
    <w:rsid w:val="00544FA9"/>
    <w:rsid w:val="005460A0"/>
    <w:rsid w:val="00546537"/>
    <w:rsid w:val="0054680C"/>
    <w:rsid w:val="00546E6D"/>
    <w:rsid w:val="00547076"/>
    <w:rsid w:val="0054723B"/>
    <w:rsid w:val="005473CB"/>
    <w:rsid w:val="005473DF"/>
    <w:rsid w:val="005501E1"/>
    <w:rsid w:val="00550E70"/>
    <w:rsid w:val="0055132F"/>
    <w:rsid w:val="00551331"/>
    <w:rsid w:val="005520DB"/>
    <w:rsid w:val="005527BE"/>
    <w:rsid w:val="00552908"/>
    <w:rsid w:val="00552CB0"/>
    <w:rsid w:val="00553660"/>
    <w:rsid w:val="0055419B"/>
    <w:rsid w:val="005545B8"/>
    <w:rsid w:val="005559D6"/>
    <w:rsid w:val="0055669A"/>
    <w:rsid w:val="00560176"/>
    <w:rsid w:val="005605BF"/>
    <w:rsid w:val="0056072D"/>
    <w:rsid w:val="00561057"/>
    <w:rsid w:val="0056230B"/>
    <w:rsid w:val="005629FA"/>
    <w:rsid w:val="00562B7E"/>
    <w:rsid w:val="0056385B"/>
    <w:rsid w:val="00563942"/>
    <w:rsid w:val="00563CBA"/>
    <w:rsid w:val="00563EE9"/>
    <w:rsid w:val="00565FA6"/>
    <w:rsid w:val="00566705"/>
    <w:rsid w:val="00566DE7"/>
    <w:rsid w:val="00567820"/>
    <w:rsid w:val="005678F5"/>
    <w:rsid w:val="00567DBF"/>
    <w:rsid w:val="00567DE5"/>
    <w:rsid w:val="00570DF6"/>
    <w:rsid w:val="0057113B"/>
    <w:rsid w:val="00571212"/>
    <w:rsid w:val="00571AF4"/>
    <w:rsid w:val="00572376"/>
    <w:rsid w:val="00572610"/>
    <w:rsid w:val="00572892"/>
    <w:rsid w:val="00575210"/>
    <w:rsid w:val="005756BD"/>
    <w:rsid w:val="00575998"/>
    <w:rsid w:val="005765BA"/>
    <w:rsid w:val="0057683C"/>
    <w:rsid w:val="00576924"/>
    <w:rsid w:val="00580452"/>
    <w:rsid w:val="00580488"/>
    <w:rsid w:val="00580B1F"/>
    <w:rsid w:val="005814A6"/>
    <w:rsid w:val="00581DF3"/>
    <w:rsid w:val="00581F97"/>
    <w:rsid w:val="005820EF"/>
    <w:rsid w:val="005821A6"/>
    <w:rsid w:val="0058271E"/>
    <w:rsid w:val="00582B58"/>
    <w:rsid w:val="00582DD6"/>
    <w:rsid w:val="005833AA"/>
    <w:rsid w:val="00583781"/>
    <w:rsid w:val="005843D6"/>
    <w:rsid w:val="0058456A"/>
    <w:rsid w:val="00585076"/>
    <w:rsid w:val="005858FF"/>
    <w:rsid w:val="00585945"/>
    <w:rsid w:val="00586686"/>
    <w:rsid w:val="005867FE"/>
    <w:rsid w:val="005903E8"/>
    <w:rsid w:val="00590764"/>
    <w:rsid w:val="005908B3"/>
    <w:rsid w:val="00593533"/>
    <w:rsid w:val="00593F4D"/>
    <w:rsid w:val="005947E7"/>
    <w:rsid w:val="005948DC"/>
    <w:rsid w:val="0059530B"/>
    <w:rsid w:val="005955EE"/>
    <w:rsid w:val="00595634"/>
    <w:rsid w:val="00597232"/>
    <w:rsid w:val="005A019A"/>
    <w:rsid w:val="005A05F2"/>
    <w:rsid w:val="005A0786"/>
    <w:rsid w:val="005A1DF0"/>
    <w:rsid w:val="005A402C"/>
    <w:rsid w:val="005A4393"/>
    <w:rsid w:val="005A6A02"/>
    <w:rsid w:val="005A7219"/>
    <w:rsid w:val="005A7CA5"/>
    <w:rsid w:val="005B1445"/>
    <w:rsid w:val="005B16A0"/>
    <w:rsid w:val="005B19A5"/>
    <w:rsid w:val="005B21C7"/>
    <w:rsid w:val="005B22FD"/>
    <w:rsid w:val="005B2B27"/>
    <w:rsid w:val="005B2DCD"/>
    <w:rsid w:val="005B301A"/>
    <w:rsid w:val="005B3CDD"/>
    <w:rsid w:val="005B4745"/>
    <w:rsid w:val="005B564D"/>
    <w:rsid w:val="005B5A3C"/>
    <w:rsid w:val="005B5A51"/>
    <w:rsid w:val="005B6126"/>
    <w:rsid w:val="005B6400"/>
    <w:rsid w:val="005B64D2"/>
    <w:rsid w:val="005B6CC3"/>
    <w:rsid w:val="005B73C7"/>
    <w:rsid w:val="005C0DCE"/>
    <w:rsid w:val="005C20B3"/>
    <w:rsid w:val="005C2796"/>
    <w:rsid w:val="005C3887"/>
    <w:rsid w:val="005C3D70"/>
    <w:rsid w:val="005C4B04"/>
    <w:rsid w:val="005C506B"/>
    <w:rsid w:val="005C5468"/>
    <w:rsid w:val="005C546E"/>
    <w:rsid w:val="005C5CCA"/>
    <w:rsid w:val="005C5F50"/>
    <w:rsid w:val="005C6BF5"/>
    <w:rsid w:val="005C7276"/>
    <w:rsid w:val="005C73E1"/>
    <w:rsid w:val="005C7BEA"/>
    <w:rsid w:val="005D10B0"/>
    <w:rsid w:val="005D1FDA"/>
    <w:rsid w:val="005D45CC"/>
    <w:rsid w:val="005D4879"/>
    <w:rsid w:val="005D55A7"/>
    <w:rsid w:val="005D67C0"/>
    <w:rsid w:val="005D6C7F"/>
    <w:rsid w:val="005D792A"/>
    <w:rsid w:val="005E00EE"/>
    <w:rsid w:val="005E1768"/>
    <w:rsid w:val="005E1839"/>
    <w:rsid w:val="005E1C3F"/>
    <w:rsid w:val="005E222A"/>
    <w:rsid w:val="005E3546"/>
    <w:rsid w:val="005E3AA4"/>
    <w:rsid w:val="005E3B8F"/>
    <w:rsid w:val="005E4CB6"/>
    <w:rsid w:val="005E554F"/>
    <w:rsid w:val="005E55D1"/>
    <w:rsid w:val="005E6BA0"/>
    <w:rsid w:val="005E7D46"/>
    <w:rsid w:val="005F01D0"/>
    <w:rsid w:val="005F1435"/>
    <w:rsid w:val="005F2409"/>
    <w:rsid w:val="005F2B89"/>
    <w:rsid w:val="005F3003"/>
    <w:rsid w:val="005F30A7"/>
    <w:rsid w:val="005F319E"/>
    <w:rsid w:val="005F3798"/>
    <w:rsid w:val="005F38D9"/>
    <w:rsid w:val="005F3AAF"/>
    <w:rsid w:val="005F3BAA"/>
    <w:rsid w:val="005F412E"/>
    <w:rsid w:val="005F4A26"/>
    <w:rsid w:val="005F5A2C"/>
    <w:rsid w:val="005F5F83"/>
    <w:rsid w:val="005F6BB1"/>
    <w:rsid w:val="005F76AD"/>
    <w:rsid w:val="006002E3"/>
    <w:rsid w:val="00600329"/>
    <w:rsid w:val="0060098D"/>
    <w:rsid w:val="00600D17"/>
    <w:rsid w:val="00600DC4"/>
    <w:rsid w:val="006011AF"/>
    <w:rsid w:val="00601EDF"/>
    <w:rsid w:val="00602585"/>
    <w:rsid w:val="006030C1"/>
    <w:rsid w:val="0060350B"/>
    <w:rsid w:val="00603F72"/>
    <w:rsid w:val="00604377"/>
    <w:rsid w:val="006048B6"/>
    <w:rsid w:val="00604C79"/>
    <w:rsid w:val="00606192"/>
    <w:rsid w:val="0060626D"/>
    <w:rsid w:val="00607DEB"/>
    <w:rsid w:val="00607F69"/>
    <w:rsid w:val="006103C4"/>
    <w:rsid w:val="00610D8D"/>
    <w:rsid w:val="00611A81"/>
    <w:rsid w:val="006130C6"/>
    <w:rsid w:val="00613583"/>
    <w:rsid w:val="00613E6C"/>
    <w:rsid w:val="006146F2"/>
    <w:rsid w:val="00615043"/>
    <w:rsid w:val="0061553A"/>
    <w:rsid w:val="00615C7D"/>
    <w:rsid w:val="00615E7C"/>
    <w:rsid w:val="00617AA4"/>
    <w:rsid w:val="00617BD1"/>
    <w:rsid w:val="00617D46"/>
    <w:rsid w:val="00620160"/>
    <w:rsid w:val="006218E0"/>
    <w:rsid w:val="00622232"/>
    <w:rsid w:val="00622A23"/>
    <w:rsid w:val="00624CB9"/>
    <w:rsid w:val="00624CBC"/>
    <w:rsid w:val="0062533C"/>
    <w:rsid w:val="0062585D"/>
    <w:rsid w:val="006258FC"/>
    <w:rsid w:val="00625A46"/>
    <w:rsid w:val="00626BF2"/>
    <w:rsid w:val="0062705D"/>
    <w:rsid w:val="00630A3B"/>
    <w:rsid w:val="00631156"/>
    <w:rsid w:val="00631418"/>
    <w:rsid w:val="006318EE"/>
    <w:rsid w:val="00631AD3"/>
    <w:rsid w:val="00631B3B"/>
    <w:rsid w:val="00631B54"/>
    <w:rsid w:val="00631DD1"/>
    <w:rsid w:val="00632911"/>
    <w:rsid w:val="00633608"/>
    <w:rsid w:val="0063469B"/>
    <w:rsid w:val="006346BD"/>
    <w:rsid w:val="006347FE"/>
    <w:rsid w:val="00634F2E"/>
    <w:rsid w:val="00635601"/>
    <w:rsid w:val="00635A6B"/>
    <w:rsid w:val="00636619"/>
    <w:rsid w:val="00636D3A"/>
    <w:rsid w:val="00637BBA"/>
    <w:rsid w:val="006400B9"/>
    <w:rsid w:val="00641284"/>
    <w:rsid w:val="0064214D"/>
    <w:rsid w:val="00642775"/>
    <w:rsid w:val="00642853"/>
    <w:rsid w:val="00643FBB"/>
    <w:rsid w:val="00644157"/>
    <w:rsid w:val="006441E6"/>
    <w:rsid w:val="00644ACF"/>
    <w:rsid w:val="00645502"/>
    <w:rsid w:val="006459A4"/>
    <w:rsid w:val="00645CCA"/>
    <w:rsid w:val="006463AA"/>
    <w:rsid w:val="006464D6"/>
    <w:rsid w:val="00646973"/>
    <w:rsid w:val="00646AAD"/>
    <w:rsid w:val="00647237"/>
    <w:rsid w:val="00647C1D"/>
    <w:rsid w:val="00650140"/>
    <w:rsid w:val="00650357"/>
    <w:rsid w:val="00651670"/>
    <w:rsid w:val="00651B90"/>
    <w:rsid w:val="00652D9E"/>
    <w:rsid w:val="006533FC"/>
    <w:rsid w:val="00653FA9"/>
    <w:rsid w:val="0065420F"/>
    <w:rsid w:val="006549F7"/>
    <w:rsid w:val="00654B6F"/>
    <w:rsid w:val="00655324"/>
    <w:rsid w:val="0065536F"/>
    <w:rsid w:val="0065582E"/>
    <w:rsid w:val="00655CDD"/>
    <w:rsid w:val="00656265"/>
    <w:rsid w:val="00656891"/>
    <w:rsid w:val="00657A61"/>
    <w:rsid w:val="00660D03"/>
    <w:rsid w:val="00661295"/>
    <w:rsid w:val="00661C00"/>
    <w:rsid w:val="0066214C"/>
    <w:rsid w:val="006622F8"/>
    <w:rsid w:val="00662DAE"/>
    <w:rsid w:val="00662E7B"/>
    <w:rsid w:val="00663275"/>
    <w:rsid w:val="00664118"/>
    <w:rsid w:val="00664462"/>
    <w:rsid w:val="00664C03"/>
    <w:rsid w:val="0066520E"/>
    <w:rsid w:val="00665BCF"/>
    <w:rsid w:val="00666482"/>
    <w:rsid w:val="00666CD4"/>
    <w:rsid w:val="00667257"/>
    <w:rsid w:val="00667DDB"/>
    <w:rsid w:val="006707B4"/>
    <w:rsid w:val="00671238"/>
    <w:rsid w:val="006714D4"/>
    <w:rsid w:val="006723E0"/>
    <w:rsid w:val="00672BE8"/>
    <w:rsid w:val="006731D9"/>
    <w:rsid w:val="00673476"/>
    <w:rsid w:val="006747A6"/>
    <w:rsid w:val="006749FF"/>
    <w:rsid w:val="006752D6"/>
    <w:rsid w:val="00675348"/>
    <w:rsid w:val="00675FF3"/>
    <w:rsid w:val="0067620C"/>
    <w:rsid w:val="00677D7D"/>
    <w:rsid w:val="00680A48"/>
    <w:rsid w:val="00680AC3"/>
    <w:rsid w:val="00680B07"/>
    <w:rsid w:val="00680C1C"/>
    <w:rsid w:val="00680C1F"/>
    <w:rsid w:val="006811FE"/>
    <w:rsid w:val="00682520"/>
    <w:rsid w:val="006828DA"/>
    <w:rsid w:val="00682DC2"/>
    <w:rsid w:val="00682FE1"/>
    <w:rsid w:val="00683733"/>
    <w:rsid w:val="00683CFC"/>
    <w:rsid w:val="00684FBD"/>
    <w:rsid w:val="00685774"/>
    <w:rsid w:val="00685996"/>
    <w:rsid w:val="00685A12"/>
    <w:rsid w:val="00685B55"/>
    <w:rsid w:val="00685F1F"/>
    <w:rsid w:val="00686CB2"/>
    <w:rsid w:val="0068738F"/>
    <w:rsid w:val="0069163B"/>
    <w:rsid w:val="006918F3"/>
    <w:rsid w:val="00691DC9"/>
    <w:rsid w:val="00692417"/>
    <w:rsid w:val="006926E6"/>
    <w:rsid w:val="00692995"/>
    <w:rsid w:val="006935D7"/>
    <w:rsid w:val="00693761"/>
    <w:rsid w:val="00693C6E"/>
    <w:rsid w:val="00695192"/>
    <w:rsid w:val="006954DD"/>
    <w:rsid w:val="00696205"/>
    <w:rsid w:val="00696619"/>
    <w:rsid w:val="0069676C"/>
    <w:rsid w:val="00696CED"/>
    <w:rsid w:val="00696D92"/>
    <w:rsid w:val="00697364"/>
    <w:rsid w:val="006A0206"/>
    <w:rsid w:val="006A1C04"/>
    <w:rsid w:val="006A1D6E"/>
    <w:rsid w:val="006A2C05"/>
    <w:rsid w:val="006A30E5"/>
    <w:rsid w:val="006A3C39"/>
    <w:rsid w:val="006A410C"/>
    <w:rsid w:val="006A44D2"/>
    <w:rsid w:val="006A4D0F"/>
    <w:rsid w:val="006A52F5"/>
    <w:rsid w:val="006A54A3"/>
    <w:rsid w:val="006A589A"/>
    <w:rsid w:val="006A640B"/>
    <w:rsid w:val="006B1E29"/>
    <w:rsid w:val="006B2479"/>
    <w:rsid w:val="006B297B"/>
    <w:rsid w:val="006B2AB5"/>
    <w:rsid w:val="006B2CD7"/>
    <w:rsid w:val="006B372B"/>
    <w:rsid w:val="006B3C0C"/>
    <w:rsid w:val="006B44A5"/>
    <w:rsid w:val="006B46CE"/>
    <w:rsid w:val="006B4F2A"/>
    <w:rsid w:val="006B5287"/>
    <w:rsid w:val="006B5403"/>
    <w:rsid w:val="006B55D0"/>
    <w:rsid w:val="006B5CC8"/>
    <w:rsid w:val="006B625B"/>
    <w:rsid w:val="006B674A"/>
    <w:rsid w:val="006B67C2"/>
    <w:rsid w:val="006B6A78"/>
    <w:rsid w:val="006B6E1C"/>
    <w:rsid w:val="006B72E1"/>
    <w:rsid w:val="006C046E"/>
    <w:rsid w:val="006C0947"/>
    <w:rsid w:val="006C0A0A"/>
    <w:rsid w:val="006C0AA3"/>
    <w:rsid w:val="006C12A7"/>
    <w:rsid w:val="006C202F"/>
    <w:rsid w:val="006C2EBF"/>
    <w:rsid w:val="006C355D"/>
    <w:rsid w:val="006C41D6"/>
    <w:rsid w:val="006C4691"/>
    <w:rsid w:val="006C57D4"/>
    <w:rsid w:val="006C678F"/>
    <w:rsid w:val="006C67EB"/>
    <w:rsid w:val="006C7753"/>
    <w:rsid w:val="006C7FCC"/>
    <w:rsid w:val="006D059F"/>
    <w:rsid w:val="006D083B"/>
    <w:rsid w:val="006D0AB1"/>
    <w:rsid w:val="006D0D13"/>
    <w:rsid w:val="006D1037"/>
    <w:rsid w:val="006D1086"/>
    <w:rsid w:val="006D1240"/>
    <w:rsid w:val="006D12A0"/>
    <w:rsid w:val="006D1BD0"/>
    <w:rsid w:val="006D29D6"/>
    <w:rsid w:val="006D374B"/>
    <w:rsid w:val="006D423F"/>
    <w:rsid w:val="006D4ABA"/>
    <w:rsid w:val="006D553C"/>
    <w:rsid w:val="006D5B27"/>
    <w:rsid w:val="006D5B2F"/>
    <w:rsid w:val="006D5F85"/>
    <w:rsid w:val="006D5F9C"/>
    <w:rsid w:val="006D79E4"/>
    <w:rsid w:val="006E01F9"/>
    <w:rsid w:val="006E0470"/>
    <w:rsid w:val="006E0918"/>
    <w:rsid w:val="006E0C32"/>
    <w:rsid w:val="006E18DA"/>
    <w:rsid w:val="006E1F36"/>
    <w:rsid w:val="006E2643"/>
    <w:rsid w:val="006E3704"/>
    <w:rsid w:val="006E40D1"/>
    <w:rsid w:val="006E51BC"/>
    <w:rsid w:val="006E54EE"/>
    <w:rsid w:val="006E574D"/>
    <w:rsid w:val="006E65D1"/>
    <w:rsid w:val="006E69EB"/>
    <w:rsid w:val="006E6DA2"/>
    <w:rsid w:val="006E73E2"/>
    <w:rsid w:val="006E7A50"/>
    <w:rsid w:val="006E7E8B"/>
    <w:rsid w:val="006F08A5"/>
    <w:rsid w:val="006F1793"/>
    <w:rsid w:val="006F2288"/>
    <w:rsid w:val="006F31A3"/>
    <w:rsid w:val="006F31BB"/>
    <w:rsid w:val="006F33D6"/>
    <w:rsid w:val="006F3427"/>
    <w:rsid w:val="006F3C24"/>
    <w:rsid w:val="006F4816"/>
    <w:rsid w:val="006F5F36"/>
    <w:rsid w:val="006F6ACB"/>
    <w:rsid w:val="006F72B9"/>
    <w:rsid w:val="006F7A34"/>
    <w:rsid w:val="006F7DF3"/>
    <w:rsid w:val="007001B2"/>
    <w:rsid w:val="00701597"/>
    <w:rsid w:val="007015D5"/>
    <w:rsid w:val="00702326"/>
    <w:rsid w:val="007025E2"/>
    <w:rsid w:val="00703F84"/>
    <w:rsid w:val="007047DF"/>
    <w:rsid w:val="00704C3D"/>
    <w:rsid w:val="007056D3"/>
    <w:rsid w:val="007057AF"/>
    <w:rsid w:val="00705BB7"/>
    <w:rsid w:val="00705E91"/>
    <w:rsid w:val="00706516"/>
    <w:rsid w:val="007067BB"/>
    <w:rsid w:val="00706BF0"/>
    <w:rsid w:val="00706C5A"/>
    <w:rsid w:val="00706E49"/>
    <w:rsid w:val="00707101"/>
    <w:rsid w:val="00707F3A"/>
    <w:rsid w:val="007102DC"/>
    <w:rsid w:val="007107A6"/>
    <w:rsid w:val="00710EAB"/>
    <w:rsid w:val="00711082"/>
    <w:rsid w:val="007121C1"/>
    <w:rsid w:val="00712307"/>
    <w:rsid w:val="00712524"/>
    <w:rsid w:val="00712920"/>
    <w:rsid w:val="00713133"/>
    <w:rsid w:val="0071345D"/>
    <w:rsid w:val="00713A89"/>
    <w:rsid w:val="0071480E"/>
    <w:rsid w:val="00715472"/>
    <w:rsid w:val="007162F0"/>
    <w:rsid w:val="007168BA"/>
    <w:rsid w:val="00717118"/>
    <w:rsid w:val="007177E8"/>
    <w:rsid w:val="007208AF"/>
    <w:rsid w:val="00720C53"/>
    <w:rsid w:val="00721DE0"/>
    <w:rsid w:val="00721F1B"/>
    <w:rsid w:val="00721FA3"/>
    <w:rsid w:val="0072262D"/>
    <w:rsid w:val="00722A52"/>
    <w:rsid w:val="00722BED"/>
    <w:rsid w:val="00722D81"/>
    <w:rsid w:val="0072321A"/>
    <w:rsid w:val="00723C0C"/>
    <w:rsid w:val="00724106"/>
    <w:rsid w:val="00724ED6"/>
    <w:rsid w:val="00724F08"/>
    <w:rsid w:val="00725BA8"/>
    <w:rsid w:val="007266D6"/>
    <w:rsid w:val="00726862"/>
    <w:rsid w:val="00726C4B"/>
    <w:rsid w:val="007271B0"/>
    <w:rsid w:val="0072725E"/>
    <w:rsid w:val="00727BD4"/>
    <w:rsid w:val="00727FE5"/>
    <w:rsid w:val="00730488"/>
    <w:rsid w:val="007305CE"/>
    <w:rsid w:val="007309BA"/>
    <w:rsid w:val="007319E3"/>
    <w:rsid w:val="00731FCE"/>
    <w:rsid w:val="0073215F"/>
    <w:rsid w:val="007331C5"/>
    <w:rsid w:val="00733D51"/>
    <w:rsid w:val="00733EB4"/>
    <w:rsid w:val="0073485A"/>
    <w:rsid w:val="00734893"/>
    <w:rsid w:val="00734D78"/>
    <w:rsid w:val="00735306"/>
    <w:rsid w:val="007357EC"/>
    <w:rsid w:val="00735E0C"/>
    <w:rsid w:val="0073766E"/>
    <w:rsid w:val="0073770C"/>
    <w:rsid w:val="0073791C"/>
    <w:rsid w:val="0074003C"/>
    <w:rsid w:val="00740EB9"/>
    <w:rsid w:val="00740FEA"/>
    <w:rsid w:val="007410E0"/>
    <w:rsid w:val="00741627"/>
    <w:rsid w:val="0074274E"/>
    <w:rsid w:val="00742E84"/>
    <w:rsid w:val="00743184"/>
    <w:rsid w:val="007438A9"/>
    <w:rsid w:val="007438D3"/>
    <w:rsid w:val="00743923"/>
    <w:rsid w:val="007443DA"/>
    <w:rsid w:val="00744F3D"/>
    <w:rsid w:val="007450AD"/>
    <w:rsid w:val="00745922"/>
    <w:rsid w:val="00747781"/>
    <w:rsid w:val="00747C4E"/>
    <w:rsid w:val="007507DF"/>
    <w:rsid w:val="00750A2D"/>
    <w:rsid w:val="00750BA5"/>
    <w:rsid w:val="007512BC"/>
    <w:rsid w:val="00751AE6"/>
    <w:rsid w:val="00751D1D"/>
    <w:rsid w:val="00751F51"/>
    <w:rsid w:val="00752317"/>
    <w:rsid w:val="00752598"/>
    <w:rsid w:val="00752D6C"/>
    <w:rsid w:val="00754094"/>
    <w:rsid w:val="00754291"/>
    <w:rsid w:val="007543F9"/>
    <w:rsid w:val="007560CE"/>
    <w:rsid w:val="007561A1"/>
    <w:rsid w:val="0075771E"/>
    <w:rsid w:val="00757A8B"/>
    <w:rsid w:val="007605B0"/>
    <w:rsid w:val="00760612"/>
    <w:rsid w:val="0076106E"/>
    <w:rsid w:val="00761B89"/>
    <w:rsid w:val="00762406"/>
    <w:rsid w:val="00762AA2"/>
    <w:rsid w:val="00762D8A"/>
    <w:rsid w:val="00762E1B"/>
    <w:rsid w:val="0076330F"/>
    <w:rsid w:val="00763DF1"/>
    <w:rsid w:val="007640CD"/>
    <w:rsid w:val="00765442"/>
    <w:rsid w:val="00765C94"/>
    <w:rsid w:val="00765CCF"/>
    <w:rsid w:val="00766091"/>
    <w:rsid w:val="00766F5F"/>
    <w:rsid w:val="00767024"/>
    <w:rsid w:val="007672CA"/>
    <w:rsid w:val="00767A59"/>
    <w:rsid w:val="00767A8B"/>
    <w:rsid w:val="00767EAD"/>
    <w:rsid w:val="007704BD"/>
    <w:rsid w:val="00770BD9"/>
    <w:rsid w:val="00770FE7"/>
    <w:rsid w:val="00771695"/>
    <w:rsid w:val="00771CDB"/>
    <w:rsid w:val="00772974"/>
    <w:rsid w:val="00772C0D"/>
    <w:rsid w:val="00772F9E"/>
    <w:rsid w:val="007732ED"/>
    <w:rsid w:val="00773597"/>
    <w:rsid w:val="00773E46"/>
    <w:rsid w:val="00773E4E"/>
    <w:rsid w:val="00774153"/>
    <w:rsid w:val="0077448F"/>
    <w:rsid w:val="00774691"/>
    <w:rsid w:val="007746DA"/>
    <w:rsid w:val="0077530B"/>
    <w:rsid w:val="00775BE1"/>
    <w:rsid w:val="007765A3"/>
    <w:rsid w:val="00776E80"/>
    <w:rsid w:val="007776AD"/>
    <w:rsid w:val="00780220"/>
    <w:rsid w:val="007806CC"/>
    <w:rsid w:val="00780C6F"/>
    <w:rsid w:val="00781E18"/>
    <w:rsid w:val="00782515"/>
    <w:rsid w:val="0078260B"/>
    <w:rsid w:val="0078260C"/>
    <w:rsid w:val="0078291A"/>
    <w:rsid w:val="007829B5"/>
    <w:rsid w:val="00783129"/>
    <w:rsid w:val="007831FD"/>
    <w:rsid w:val="0078321B"/>
    <w:rsid w:val="0078330B"/>
    <w:rsid w:val="00783457"/>
    <w:rsid w:val="007834E3"/>
    <w:rsid w:val="00784A14"/>
    <w:rsid w:val="007854D1"/>
    <w:rsid w:val="00785C95"/>
    <w:rsid w:val="00785FC2"/>
    <w:rsid w:val="007863EE"/>
    <w:rsid w:val="007865C3"/>
    <w:rsid w:val="0078675E"/>
    <w:rsid w:val="007867EB"/>
    <w:rsid w:val="00790E37"/>
    <w:rsid w:val="00790EA8"/>
    <w:rsid w:val="007918B3"/>
    <w:rsid w:val="00791A54"/>
    <w:rsid w:val="00791AD4"/>
    <w:rsid w:val="00791EF1"/>
    <w:rsid w:val="00791F10"/>
    <w:rsid w:val="00792CC3"/>
    <w:rsid w:val="00792EAD"/>
    <w:rsid w:val="00793ACE"/>
    <w:rsid w:val="00794424"/>
    <w:rsid w:val="007959CC"/>
    <w:rsid w:val="00796521"/>
    <w:rsid w:val="007969A7"/>
    <w:rsid w:val="007A0FB4"/>
    <w:rsid w:val="007A164A"/>
    <w:rsid w:val="007A21A4"/>
    <w:rsid w:val="007A2F00"/>
    <w:rsid w:val="007A38CF"/>
    <w:rsid w:val="007A3A02"/>
    <w:rsid w:val="007A48E0"/>
    <w:rsid w:val="007A5EA4"/>
    <w:rsid w:val="007A63DF"/>
    <w:rsid w:val="007A7A30"/>
    <w:rsid w:val="007A7DAC"/>
    <w:rsid w:val="007B100C"/>
    <w:rsid w:val="007B1666"/>
    <w:rsid w:val="007B1881"/>
    <w:rsid w:val="007B1968"/>
    <w:rsid w:val="007B1E50"/>
    <w:rsid w:val="007B2507"/>
    <w:rsid w:val="007B2A2B"/>
    <w:rsid w:val="007B3D81"/>
    <w:rsid w:val="007B41AE"/>
    <w:rsid w:val="007B433E"/>
    <w:rsid w:val="007B5E6C"/>
    <w:rsid w:val="007B612E"/>
    <w:rsid w:val="007C155C"/>
    <w:rsid w:val="007C21E6"/>
    <w:rsid w:val="007C248B"/>
    <w:rsid w:val="007C31EA"/>
    <w:rsid w:val="007C3A3E"/>
    <w:rsid w:val="007C3C86"/>
    <w:rsid w:val="007C4D34"/>
    <w:rsid w:val="007C4FC1"/>
    <w:rsid w:val="007C5E89"/>
    <w:rsid w:val="007C6A1E"/>
    <w:rsid w:val="007C7F1A"/>
    <w:rsid w:val="007D050C"/>
    <w:rsid w:val="007D0BC3"/>
    <w:rsid w:val="007D0F17"/>
    <w:rsid w:val="007D0FE0"/>
    <w:rsid w:val="007D117D"/>
    <w:rsid w:val="007D1567"/>
    <w:rsid w:val="007D1AC7"/>
    <w:rsid w:val="007D1BF3"/>
    <w:rsid w:val="007D37D8"/>
    <w:rsid w:val="007D3EBB"/>
    <w:rsid w:val="007D3F5C"/>
    <w:rsid w:val="007D49B2"/>
    <w:rsid w:val="007D4E61"/>
    <w:rsid w:val="007D524F"/>
    <w:rsid w:val="007D54A5"/>
    <w:rsid w:val="007D5F50"/>
    <w:rsid w:val="007E02ED"/>
    <w:rsid w:val="007E0400"/>
    <w:rsid w:val="007E0D72"/>
    <w:rsid w:val="007E12F7"/>
    <w:rsid w:val="007E1C05"/>
    <w:rsid w:val="007E1FAB"/>
    <w:rsid w:val="007E2CC8"/>
    <w:rsid w:val="007E339C"/>
    <w:rsid w:val="007E3491"/>
    <w:rsid w:val="007E3709"/>
    <w:rsid w:val="007E3974"/>
    <w:rsid w:val="007E3C8D"/>
    <w:rsid w:val="007E4172"/>
    <w:rsid w:val="007E433C"/>
    <w:rsid w:val="007E465A"/>
    <w:rsid w:val="007E5279"/>
    <w:rsid w:val="007E558F"/>
    <w:rsid w:val="007E5764"/>
    <w:rsid w:val="007E5D95"/>
    <w:rsid w:val="007E7263"/>
    <w:rsid w:val="007E7ED1"/>
    <w:rsid w:val="007E7FF7"/>
    <w:rsid w:val="007F0924"/>
    <w:rsid w:val="007F13AD"/>
    <w:rsid w:val="007F1FB6"/>
    <w:rsid w:val="007F1FEF"/>
    <w:rsid w:val="007F22FA"/>
    <w:rsid w:val="007F25D7"/>
    <w:rsid w:val="007F2834"/>
    <w:rsid w:val="007F2F9D"/>
    <w:rsid w:val="007F32A0"/>
    <w:rsid w:val="007F38DC"/>
    <w:rsid w:val="007F3C54"/>
    <w:rsid w:val="007F498D"/>
    <w:rsid w:val="007F5539"/>
    <w:rsid w:val="007F5DA9"/>
    <w:rsid w:val="007F70CB"/>
    <w:rsid w:val="007F7352"/>
    <w:rsid w:val="007F757A"/>
    <w:rsid w:val="007F781D"/>
    <w:rsid w:val="007F7985"/>
    <w:rsid w:val="007F7AB0"/>
    <w:rsid w:val="007F7CB6"/>
    <w:rsid w:val="007F7E13"/>
    <w:rsid w:val="008002AC"/>
    <w:rsid w:val="00800744"/>
    <w:rsid w:val="00801A1B"/>
    <w:rsid w:val="00801A48"/>
    <w:rsid w:val="00801A93"/>
    <w:rsid w:val="00801C57"/>
    <w:rsid w:val="00801D9E"/>
    <w:rsid w:val="00801FF9"/>
    <w:rsid w:val="00802052"/>
    <w:rsid w:val="008029D5"/>
    <w:rsid w:val="00802D99"/>
    <w:rsid w:val="00802F12"/>
    <w:rsid w:val="008031D4"/>
    <w:rsid w:val="00803326"/>
    <w:rsid w:val="00803CFA"/>
    <w:rsid w:val="008048A7"/>
    <w:rsid w:val="0080505D"/>
    <w:rsid w:val="0080506E"/>
    <w:rsid w:val="00805FF1"/>
    <w:rsid w:val="0080659C"/>
    <w:rsid w:val="00810763"/>
    <w:rsid w:val="00810E13"/>
    <w:rsid w:val="008114FD"/>
    <w:rsid w:val="0081170D"/>
    <w:rsid w:val="008133EE"/>
    <w:rsid w:val="008135ED"/>
    <w:rsid w:val="00814BA7"/>
    <w:rsid w:val="00814DD4"/>
    <w:rsid w:val="00815A59"/>
    <w:rsid w:val="00816738"/>
    <w:rsid w:val="008176B3"/>
    <w:rsid w:val="008177F0"/>
    <w:rsid w:val="008213A3"/>
    <w:rsid w:val="008213E6"/>
    <w:rsid w:val="008215C6"/>
    <w:rsid w:val="008220CA"/>
    <w:rsid w:val="0082249A"/>
    <w:rsid w:val="0082323C"/>
    <w:rsid w:val="0082355D"/>
    <w:rsid w:val="008235B4"/>
    <w:rsid w:val="00823C84"/>
    <w:rsid w:val="00824360"/>
    <w:rsid w:val="00825466"/>
    <w:rsid w:val="008258E1"/>
    <w:rsid w:val="008276BF"/>
    <w:rsid w:val="00827BCA"/>
    <w:rsid w:val="00830067"/>
    <w:rsid w:val="008300D0"/>
    <w:rsid w:val="00830708"/>
    <w:rsid w:val="00831151"/>
    <w:rsid w:val="00831CC5"/>
    <w:rsid w:val="00832473"/>
    <w:rsid w:val="00832F92"/>
    <w:rsid w:val="00833047"/>
    <w:rsid w:val="008344B1"/>
    <w:rsid w:val="00834EC2"/>
    <w:rsid w:val="008355EC"/>
    <w:rsid w:val="00835A3C"/>
    <w:rsid w:val="00835CFF"/>
    <w:rsid w:val="00835FD0"/>
    <w:rsid w:val="00836237"/>
    <w:rsid w:val="00836FCF"/>
    <w:rsid w:val="00837C30"/>
    <w:rsid w:val="008403F5"/>
    <w:rsid w:val="0084142D"/>
    <w:rsid w:val="00841BCE"/>
    <w:rsid w:val="00841C21"/>
    <w:rsid w:val="008425D6"/>
    <w:rsid w:val="0084261B"/>
    <w:rsid w:val="008433CC"/>
    <w:rsid w:val="008446ED"/>
    <w:rsid w:val="00844E2E"/>
    <w:rsid w:val="00845041"/>
    <w:rsid w:val="00845214"/>
    <w:rsid w:val="008459E2"/>
    <w:rsid w:val="00845F88"/>
    <w:rsid w:val="00850665"/>
    <w:rsid w:val="00850D6E"/>
    <w:rsid w:val="008511E4"/>
    <w:rsid w:val="00851E6F"/>
    <w:rsid w:val="00851FEB"/>
    <w:rsid w:val="008525D3"/>
    <w:rsid w:val="00852983"/>
    <w:rsid w:val="00852A36"/>
    <w:rsid w:val="00852AEB"/>
    <w:rsid w:val="00852C91"/>
    <w:rsid w:val="00852ED6"/>
    <w:rsid w:val="00853A26"/>
    <w:rsid w:val="00853B43"/>
    <w:rsid w:val="008556DD"/>
    <w:rsid w:val="00855D78"/>
    <w:rsid w:val="008572A6"/>
    <w:rsid w:val="0085753E"/>
    <w:rsid w:val="00857A2A"/>
    <w:rsid w:val="0086041C"/>
    <w:rsid w:val="00860446"/>
    <w:rsid w:val="008604F2"/>
    <w:rsid w:val="008609A4"/>
    <w:rsid w:val="00860AFE"/>
    <w:rsid w:val="00860EA5"/>
    <w:rsid w:val="00861C09"/>
    <w:rsid w:val="00862213"/>
    <w:rsid w:val="00862F45"/>
    <w:rsid w:val="00862F87"/>
    <w:rsid w:val="00862FF5"/>
    <w:rsid w:val="008631D3"/>
    <w:rsid w:val="0086366C"/>
    <w:rsid w:val="008639B2"/>
    <w:rsid w:val="00863DD4"/>
    <w:rsid w:val="00864306"/>
    <w:rsid w:val="00864CA8"/>
    <w:rsid w:val="00865199"/>
    <w:rsid w:val="008651EE"/>
    <w:rsid w:val="00865816"/>
    <w:rsid w:val="008659BC"/>
    <w:rsid w:val="00865B87"/>
    <w:rsid w:val="00866B01"/>
    <w:rsid w:val="0086793B"/>
    <w:rsid w:val="00867F9F"/>
    <w:rsid w:val="0087010F"/>
    <w:rsid w:val="00870D26"/>
    <w:rsid w:val="00871918"/>
    <w:rsid w:val="00871A76"/>
    <w:rsid w:val="00872C5F"/>
    <w:rsid w:val="00872D35"/>
    <w:rsid w:val="00872F98"/>
    <w:rsid w:val="00873594"/>
    <w:rsid w:val="00873BEF"/>
    <w:rsid w:val="00873CFB"/>
    <w:rsid w:val="00873DC4"/>
    <w:rsid w:val="00874226"/>
    <w:rsid w:val="00874283"/>
    <w:rsid w:val="00874ABA"/>
    <w:rsid w:val="008765B8"/>
    <w:rsid w:val="00876B9D"/>
    <w:rsid w:val="008771F7"/>
    <w:rsid w:val="0087727B"/>
    <w:rsid w:val="00877673"/>
    <w:rsid w:val="008801D7"/>
    <w:rsid w:val="00880714"/>
    <w:rsid w:val="00881145"/>
    <w:rsid w:val="0088165B"/>
    <w:rsid w:val="008833FA"/>
    <w:rsid w:val="00883943"/>
    <w:rsid w:val="00883E6B"/>
    <w:rsid w:val="00884181"/>
    <w:rsid w:val="00885953"/>
    <w:rsid w:val="00885D6B"/>
    <w:rsid w:val="00885D75"/>
    <w:rsid w:val="008865A1"/>
    <w:rsid w:val="00886D1C"/>
    <w:rsid w:val="0088709B"/>
    <w:rsid w:val="008870C6"/>
    <w:rsid w:val="00887102"/>
    <w:rsid w:val="0088743B"/>
    <w:rsid w:val="00887D69"/>
    <w:rsid w:val="00890014"/>
    <w:rsid w:val="0089116E"/>
    <w:rsid w:val="00891306"/>
    <w:rsid w:val="00891EA1"/>
    <w:rsid w:val="00892AD3"/>
    <w:rsid w:val="00893464"/>
    <w:rsid w:val="0089391E"/>
    <w:rsid w:val="00893B33"/>
    <w:rsid w:val="0089481A"/>
    <w:rsid w:val="0089721E"/>
    <w:rsid w:val="00897425"/>
    <w:rsid w:val="008A0FA4"/>
    <w:rsid w:val="008A1042"/>
    <w:rsid w:val="008A259C"/>
    <w:rsid w:val="008A2879"/>
    <w:rsid w:val="008A4133"/>
    <w:rsid w:val="008A4307"/>
    <w:rsid w:val="008A45D4"/>
    <w:rsid w:val="008A4978"/>
    <w:rsid w:val="008A55AB"/>
    <w:rsid w:val="008A58B0"/>
    <w:rsid w:val="008A5CBD"/>
    <w:rsid w:val="008A7137"/>
    <w:rsid w:val="008A79BB"/>
    <w:rsid w:val="008A7BD0"/>
    <w:rsid w:val="008B0ABC"/>
    <w:rsid w:val="008B145E"/>
    <w:rsid w:val="008B2B0E"/>
    <w:rsid w:val="008B2FDC"/>
    <w:rsid w:val="008B32BF"/>
    <w:rsid w:val="008B3677"/>
    <w:rsid w:val="008B3ACF"/>
    <w:rsid w:val="008B3EEC"/>
    <w:rsid w:val="008B4A47"/>
    <w:rsid w:val="008B57A5"/>
    <w:rsid w:val="008B58AA"/>
    <w:rsid w:val="008B612C"/>
    <w:rsid w:val="008B6470"/>
    <w:rsid w:val="008B699E"/>
    <w:rsid w:val="008B6F53"/>
    <w:rsid w:val="008B7329"/>
    <w:rsid w:val="008C020A"/>
    <w:rsid w:val="008C06C0"/>
    <w:rsid w:val="008C0930"/>
    <w:rsid w:val="008C0A2E"/>
    <w:rsid w:val="008C0F81"/>
    <w:rsid w:val="008C2C97"/>
    <w:rsid w:val="008C3051"/>
    <w:rsid w:val="008C30B7"/>
    <w:rsid w:val="008C36E6"/>
    <w:rsid w:val="008C3B20"/>
    <w:rsid w:val="008C4F48"/>
    <w:rsid w:val="008C511E"/>
    <w:rsid w:val="008C5465"/>
    <w:rsid w:val="008C63E6"/>
    <w:rsid w:val="008C6C69"/>
    <w:rsid w:val="008C6E0C"/>
    <w:rsid w:val="008C79B6"/>
    <w:rsid w:val="008D053A"/>
    <w:rsid w:val="008D12F0"/>
    <w:rsid w:val="008D1688"/>
    <w:rsid w:val="008D18AB"/>
    <w:rsid w:val="008D1C8E"/>
    <w:rsid w:val="008D20E5"/>
    <w:rsid w:val="008D23A0"/>
    <w:rsid w:val="008D2482"/>
    <w:rsid w:val="008D29FC"/>
    <w:rsid w:val="008D4957"/>
    <w:rsid w:val="008D4D63"/>
    <w:rsid w:val="008D59E2"/>
    <w:rsid w:val="008D5EF0"/>
    <w:rsid w:val="008D62B2"/>
    <w:rsid w:val="008D66B6"/>
    <w:rsid w:val="008D736F"/>
    <w:rsid w:val="008D75B3"/>
    <w:rsid w:val="008E0693"/>
    <w:rsid w:val="008E1022"/>
    <w:rsid w:val="008E115A"/>
    <w:rsid w:val="008E1A6B"/>
    <w:rsid w:val="008E2572"/>
    <w:rsid w:val="008E27D4"/>
    <w:rsid w:val="008E2824"/>
    <w:rsid w:val="008E2F19"/>
    <w:rsid w:val="008E3F16"/>
    <w:rsid w:val="008E3F30"/>
    <w:rsid w:val="008E45B8"/>
    <w:rsid w:val="008E4BE5"/>
    <w:rsid w:val="008E50D1"/>
    <w:rsid w:val="008E5D09"/>
    <w:rsid w:val="008E637F"/>
    <w:rsid w:val="008E697C"/>
    <w:rsid w:val="008E6C16"/>
    <w:rsid w:val="008F01CB"/>
    <w:rsid w:val="008F0592"/>
    <w:rsid w:val="008F078F"/>
    <w:rsid w:val="008F09D8"/>
    <w:rsid w:val="008F1324"/>
    <w:rsid w:val="008F1CC1"/>
    <w:rsid w:val="008F1D27"/>
    <w:rsid w:val="008F1F24"/>
    <w:rsid w:val="008F2F46"/>
    <w:rsid w:val="008F309E"/>
    <w:rsid w:val="008F32D7"/>
    <w:rsid w:val="008F38B5"/>
    <w:rsid w:val="008F3BF1"/>
    <w:rsid w:val="008F5139"/>
    <w:rsid w:val="008F54F0"/>
    <w:rsid w:val="008F652A"/>
    <w:rsid w:val="008F7BD4"/>
    <w:rsid w:val="00900A37"/>
    <w:rsid w:val="00900F28"/>
    <w:rsid w:val="00901265"/>
    <w:rsid w:val="009013C8"/>
    <w:rsid w:val="0090195E"/>
    <w:rsid w:val="00901AC5"/>
    <w:rsid w:val="009028A7"/>
    <w:rsid w:val="009040C2"/>
    <w:rsid w:val="009041A2"/>
    <w:rsid w:val="00904FC7"/>
    <w:rsid w:val="009050DE"/>
    <w:rsid w:val="00905571"/>
    <w:rsid w:val="00905AC9"/>
    <w:rsid w:val="00906CB2"/>
    <w:rsid w:val="0090718C"/>
    <w:rsid w:val="00907195"/>
    <w:rsid w:val="00907899"/>
    <w:rsid w:val="009100FA"/>
    <w:rsid w:val="009105A1"/>
    <w:rsid w:val="009110CC"/>
    <w:rsid w:val="00911137"/>
    <w:rsid w:val="00913095"/>
    <w:rsid w:val="00913A26"/>
    <w:rsid w:val="00913AC8"/>
    <w:rsid w:val="00913CD4"/>
    <w:rsid w:val="00914419"/>
    <w:rsid w:val="009145D5"/>
    <w:rsid w:val="00914FF9"/>
    <w:rsid w:val="00915222"/>
    <w:rsid w:val="00916324"/>
    <w:rsid w:val="0091634C"/>
    <w:rsid w:val="00917788"/>
    <w:rsid w:val="009203B1"/>
    <w:rsid w:val="00920516"/>
    <w:rsid w:val="0092059D"/>
    <w:rsid w:val="0092097C"/>
    <w:rsid w:val="00920ABC"/>
    <w:rsid w:val="0092139C"/>
    <w:rsid w:val="0092145B"/>
    <w:rsid w:val="009221B6"/>
    <w:rsid w:val="00922931"/>
    <w:rsid w:val="0092373E"/>
    <w:rsid w:val="00923B45"/>
    <w:rsid w:val="0092478F"/>
    <w:rsid w:val="00925D05"/>
    <w:rsid w:val="0092644E"/>
    <w:rsid w:val="00926E53"/>
    <w:rsid w:val="0092747A"/>
    <w:rsid w:val="00927E01"/>
    <w:rsid w:val="00930068"/>
    <w:rsid w:val="00930169"/>
    <w:rsid w:val="00930183"/>
    <w:rsid w:val="00930C05"/>
    <w:rsid w:val="00931C4D"/>
    <w:rsid w:val="00931FEA"/>
    <w:rsid w:val="0093256E"/>
    <w:rsid w:val="00932EA8"/>
    <w:rsid w:val="00932F8F"/>
    <w:rsid w:val="009330FD"/>
    <w:rsid w:val="00933E0B"/>
    <w:rsid w:val="009350E8"/>
    <w:rsid w:val="009359AD"/>
    <w:rsid w:val="00935C52"/>
    <w:rsid w:val="00935F32"/>
    <w:rsid w:val="00935F72"/>
    <w:rsid w:val="00936A31"/>
    <w:rsid w:val="00937054"/>
    <w:rsid w:val="009403A2"/>
    <w:rsid w:val="009403F1"/>
    <w:rsid w:val="00940A08"/>
    <w:rsid w:val="0094108D"/>
    <w:rsid w:val="00941252"/>
    <w:rsid w:val="00941CFF"/>
    <w:rsid w:val="0094213C"/>
    <w:rsid w:val="009427EC"/>
    <w:rsid w:val="00942B1B"/>
    <w:rsid w:val="00942F27"/>
    <w:rsid w:val="009431C2"/>
    <w:rsid w:val="0094369A"/>
    <w:rsid w:val="00943CEC"/>
    <w:rsid w:val="00943D6D"/>
    <w:rsid w:val="00944114"/>
    <w:rsid w:val="0094461D"/>
    <w:rsid w:val="009457E0"/>
    <w:rsid w:val="00945925"/>
    <w:rsid w:val="00945E41"/>
    <w:rsid w:val="009468B6"/>
    <w:rsid w:val="00947246"/>
    <w:rsid w:val="00947524"/>
    <w:rsid w:val="0095011C"/>
    <w:rsid w:val="009503A5"/>
    <w:rsid w:val="00950EA1"/>
    <w:rsid w:val="00950F91"/>
    <w:rsid w:val="0095183B"/>
    <w:rsid w:val="00951C6D"/>
    <w:rsid w:val="00952177"/>
    <w:rsid w:val="00952CFD"/>
    <w:rsid w:val="00952D89"/>
    <w:rsid w:val="0095305E"/>
    <w:rsid w:val="00953A17"/>
    <w:rsid w:val="00953ED8"/>
    <w:rsid w:val="0095458E"/>
    <w:rsid w:val="009546B1"/>
    <w:rsid w:val="009548E0"/>
    <w:rsid w:val="00954A1B"/>
    <w:rsid w:val="00955A24"/>
    <w:rsid w:val="0095654B"/>
    <w:rsid w:val="009579FC"/>
    <w:rsid w:val="00957B2D"/>
    <w:rsid w:val="00957CA8"/>
    <w:rsid w:val="009600E7"/>
    <w:rsid w:val="00960906"/>
    <w:rsid w:val="00961BD4"/>
    <w:rsid w:val="0096206E"/>
    <w:rsid w:val="009623BF"/>
    <w:rsid w:val="00962EBE"/>
    <w:rsid w:val="00962F58"/>
    <w:rsid w:val="00963067"/>
    <w:rsid w:val="0096343F"/>
    <w:rsid w:val="00963F91"/>
    <w:rsid w:val="0096413F"/>
    <w:rsid w:val="009642F9"/>
    <w:rsid w:val="00964360"/>
    <w:rsid w:val="00964438"/>
    <w:rsid w:val="00964632"/>
    <w:rsid w:val="00964935"/>
    <w:rsid w:val="00964C25"/>
    <w:rsid w:val="009653E8"/>
    <w:rsid w:val="00965431"/>
    <w:rsid w:val="00965F33"/>
    <w:rsid w:val="00966A29"/>
    <w:rsid w:val="00966E45"/>
    <w:rsid w:val="00970B54"/>
    <w:rsid w:val="009714E4"/>
    <w:rsid w:val="0097184E"/>
    <w:rsid w:val="0097191C"/>
    <w:rsid w:val="00971ADC"/>
    <w:rsid w:val="00974116"/>
    <w:rsid w:val="009741BA"/>
    <w:rsid w:val="00974729"/>
    <w:rsid w:val="00974C1E"/>
    <w:rsid w:val="009758A4"/>
    <w:rsid w:val="009769F8"/>
    <w:rsid w:val="00977B8A"/>
    <w:rsid w:val="00977E98"/>
    <w:rsid w:val="009803E7"/>
    <w:rsid w:val="0098043B"/>
    <w:rsid w:val="00981347"/>
    <w:rsid w:val="00982B01"/>
    <w:rsid w:val="009830EE"/>
    <w:rsid w:val="009831F7"/>
    <w:rsid w:val="0098367D"/>
    <w:rsid w:val="00983EF8"/>
    <w:rsid w:val="009845F2"/>
    <w:rsid w:val="00984859"/>
    <w:rsid w:val="00984FE2"/>
    <w:rsid w:val="00985671"/>
    <w:rsid w:val="00985800"/>
    <w:rsid w:val="009858C9"/>
    <w:rsid w:val="00986334"/>
    <w:rsid w:val="009869FB"/>
    <w:rsid w:val="00986D80"/>
    <w:rsid w:val="00987051"/>
    <w:rsid w:val="00990F5F"/>
    <w:rsid w:val="00991ABE"/>
    <w:rsid w:val="00991B5A"/>
    <w:rsid w:val="00991B8C"/>
    <w:rsid w:val="00992D4B"/>
    <w:rsid w:val="00992F36"/>
    <w:rsid w:val="00992FAA"/>
    <w:rsid w:val="0099310F"/>
    <w:rsid w:val="0099370A"/>
    <w:rsid w:val="00993792"/>
    <w:rsid w:val="00994CA1"/>
    <w:rsid w:val="00994E26"/>
    <w:rsid w:val="00995973"/>
    <w:rsid w:val="009960BB"/>
    <w:rsid w:val="00996447"/>
    <w:rsid w:val="00996A4B"/>
    <w:rsid w:val="00996B72"/>
    <w:rsid w:val="009978F8"/>
    <w:rsid w:val="0099792E"/>
    <w:rsid w:val="00997DC4"/>
    <w:rsid w:val="009A01BA"/>
    <w:rsid w:val="009A092A"/>
    <w:rsid w:val="009A0BC8"/>
    <w:rsid w:val="009A1BBC"/>
    <w:rsid w:val="009A21EE"/>
    <w:rsid w:val="009A2435"/>
    <w:rsid w:val="009A269E"/>
    <w:rsid w:val="009A283A"/>
    <w:rsid w:val="009A2C46"/>
    <w:rsid w:val="009A3320"/>
    <w:rsid w:val="009A49F0"/>
    <w:rsid w:val="009A4E44"/>
    <w:rsid w:val="009A6046"/>
    <w:rsid w:val="009A61CC"/>
    <w:rsid w:val="009A640F"/>
    <w:rsid w:val="009A652E"/>
    <w:rsid w:val="009A6747"/>
    <w:rsid w:val="009A7008"/>
    <w:rsid w:val="009A7B8F"/>
    <w:rsid w:val="009A7E49"/>
    <w:rsid w:val="009B00AF"/>
    <w:rsid w:val="009B1687"/>
    <w:rsid w:val="009B1748"/>
    <w:rsid w:val="009B1978"/>
    <w:rsid w:val="009B29E6"/>
    <w:rsid w:val="009B2D24"/>
    <w:rsid w:val="009B4327"/>
    <w:rsid w:val="009B5BC8"/>
    <w:rsid w:val="009B6083"/>
    <w:rsid w:val="009B667D"/>
    <w:rsid w:val="009B6837"/>
    <w:rsid w:val="009B6D8B"/>
    <w:rsid w:val="009B70A6"/>
    <w:rsid w:val="009B77D6"/>
    <w:rsid w:val="009C0504"/>
    <w:rsid w:val="009C0827"/>
    <w:rsid w:val="009C0B36"/>
    <w:rsid w:val="009C15F4"/>
    <w:rsid w:val="009C1F61"/>
    <w:rsid w:val="009C23A8"/>
    <w:rsid w:val="009C2581"/>
    <w:rsid w:val="009C27F0"/>
    <w:rsid w:val="009C285F"/>
    <w:rsid w:val="009C318C"/>
    <w:rsid w:val="009C32DF"/>
    <w:rsid w:val="009C3E27"/>
    <w:rsid w:val="009C3FC7"/>
    <w:rsid w:val="009C4B82"/>
    <w:rsid w:val="009C4D54"/>
    <w:rsid w:val="009C554F"/>
    <w:rsid w:val="009C5575"/>
    <w:rsid w:val="009C6677"/>
    <w:rsid w:val="009C69F5"/>
    <w:rsid w:val="009C6A63"/>
    <w:rsid w:val="009C6A81"/>
    <w:rsid w:val="009C7581"/>
    <w:rsid w:val="009C7947"/>
    <w:rsid w:val="009C7ECD"/>
    <w:rsid w:val="009D0A30"/>
    <w:rsid w:val="009D0B46"/>
    <w:rsid w:val="009D0C6A"/>
    <w:rsid w:val="009D0E0A"/>
    <w:rsid w:val="009D12CA"/>
    <w:rsid w:val="009D2EDD"/>
    <w:rsid w:val="009D3702"/>
    <w:rsid w:val="009D43A8"/>
    <w:rsid w:val="009D4ABA"/>
    <w:rsid w:val="009D56A8"/>
    <w:rsid w:val="009D6450"/>
    <w:rsid w:val="009E0113"/>
    <w:rsid w:val="009E0395"/>
    <w:rsid w:val="009E087A"/>
    <w:rsid w:val="009E1403"/>
    <w:rsid w:val="009E18D5"/>
    <w:rsid w:val="009E2B9A"/>
    <w:rsid w:val="009E5E1C"/>
    <w:rsid w:val="009E6E2D"/>
    <w:rsid w:val="009E6F83"/>
    <w:rsid w:val="009E7CBA"/>
    <w:rsid w:val="009F011C"/>
    <w:rsid w:val="009F0FA9"/>
    <w:rsid w:val="009F1AD9"/>
    <w:rsid w:val="009F1E46"/>
    <w:rsid w:val="009F1F43"/>
    <w:rsid w:val="009F20D3"/>
    <w:rsid w:val="009F3B5A"/>
    <w:rsid w:val="009F416F"/>
    <w:rsid w:val="009F4861"/>
    <w:rsid w:val="009F4D4D"/>
    <w:rsid w:val="009F5DB3"/>
    <w:rsid w:val="009F61C8"/>
    <w:rsid w:val="009F6931"/>
    <w:rsid w:val="009F7692"/>
    <w:rsid w:val="009F7BD5"/>
    <w:rsid w:val="00A031EC"/>
    <w:rsid w:val="00A03837"/>
    <w:rsid w:val="00A0393D"/>
    <w:rsid w:val="00A03E9A"/>
    <w:rsid w:val="00A03F43"/>
    <w:rsid w:val="00A04128"/>
    <w:rsid w:val="00A06216"/>
    <w:rsid w:val="00A064E9"/>
    <w:rsid w:val="00A06AF6"/>
    <w:rsid w:val="00A06E1A"/>
    <w:rsid w:val="00A07A81"/>
    <w:rsid w:val="00A109CC"/>
    <w:rsid w:val="00A11050"/>
    <w:rsid w:val="00A11874"/>
    <w:rsid w:val="00A11A8F"/>
    <w:rsid w:val="00A12E14"/>
    <w:rsid w:val="00A12E73"/>
    <w:rsid w:val="00A140DE"/>
    <w:rsid w:val="00A14304"/>
    <w:rsid w:val="00A14591"/>
    <w:rsid w:val="00A145CA"/>
    <w:rsid w:val="00A14A78"/>
    <w:rsid w:val="00A14BC7"/>
    <w:rsid w:val="00A14E99"/>
    <w:rsid w:val="00A15C18"/>
    <w:rsid w:val="00A15F1F"/>
    <w:rsid w:val="00A15F37"/>
    <w:rsid w:val="00A15FEC"/>
    <w:rsid w:val="00A16E36"/>
    <w:rsid w:val="00A17119"/>
    <w:rsid w:val="00A176E7"/>
    <w:rsid w:val="00A179F8"/>
    <w:rsid w:val="00A17EAE"/>
    <w:rsid w:val="00A20810"/>
    <w:rsid w:val="00A20AE7"/>
    <w:rsid w:val="00A22454"/>
    <w:rsid w:val="00A22A4F"/>
    <w:rsid w:val="00A235EF"/>
    <w:rsid w:val="00A23987"/>
    <w:rsid w:val="00A23B45"/>
    <w:rsid w:val="00A23ED8"/>
    <w:rsid w:val="00A242D9"/>
    <w:rsid w:val="00A247B7"/>
    <w:rsid w:val="00A25A86"/>
    <w:rsid w:val="00A25D07"/>
    <w:rsid w:val="00A265D2"/>
    <w:rsid w:val="00A26986"/>
    <w:rsid w:val="00A2712D"/>
    <w:rsid w:val="00A27553"/>
    <w:rsid w:val="00A27F13"/>
    <w:rsid w:val="00A3002B"/>
    <w:rsid w:val="00A307B5"/>
    <w:rsid w:val="00A30E5E"/>
    <w:rsid w:val="00A31630"/>
    <w:rsid w:val="00A31BD5"/>
    <w:rsid w:val="00A3262A"/>
    <w:rsid w:val="00A32ACF"/>
    <w:rsid w:val="00A32F26"/>
    <w:rsid w:val="00A3341F"/>
    <w:rsid w:val="00A33A8B"/>
    <w:rsid w:val="00A35013"/>
    <w:rsid w:val="00A36050"/>
    <w:rsid w:val="00A36561"/>
    <w:rsid w:val="00A36DA8"/>
    <w:rsid w:val="00A377C3"/>
    <w:rsid w:val="00A37E35"/>
    <w:rsid w:val="00A403DB"/>
    <w:rsid w:val="00A403F0"/>
    <w:rsid w:val="00A4076F"/>
    <w:rsid w:val="00A4175B"/>
    <w:rsid w:val="00A41ECA"/>
    <w:rsid w:val="00A4260D"/>
    <w:rsid w:val="00A42BB3"/>
    <w:rsid w:val="00A42E69"/>
    <w:rsid w:val="00A43AA9"/>
    <w:rsid w:val="00A45726"/>
    <w:rsid w:val="00A45FEC"/>
    <w:rsid w:val="00A4605A"/>
    <w:rsid w:val="00A4738F"/>
    <w:rsid w:val="00A47A5E"/>
    <w:rsid w:val="00A47AF1"/>
    <w:rsid w:val="00A47C32"/>
    <w:rsid w:val="00A47F61"/>
    <w:rsid w:val="00A505D1"/>
    <w:rsid w:val="00A5073D"/>
    <w:rsid w:val="00A51020"/>
    <w:rsid w:val="00A51079"/>
    <w:rsid w:val="00A52080"/>
    <w:rsid w:val="00A53FAB"/>
    <w:rsid w:val="00A5441A"/>
    <w:rsid w:val="00A54A94"/>
    <w:rsid w:val="00A553F4"/>
    <w:rsid w:val="00A55A37"/>
    <w:rsid w:val="00A55DF0"/>
    <w:rsid w:val="00A55F02"/>
    <w:rsid w:val="00A55F51"/>
    <w:rsid w:val="00A56434"/>
    <w:rsid w:val="00A57E8B"/>
    <w:rsid w:val="00A6061E"/>
    <w:rsid w:val="00A61B7C"/>
    <w:rsid w:val="00A62D09"/>
    <w:rsid w:val="00A62F22"/>
    <w:rsid w:val="00A632F3"/>
    <w:rsid w:val="00A63DDA"/>
    <w:rsid w:val="00A643E6"/>
    <w:rsid w:val="00A64B46"/>
    <w:rsid w:val="00A64C35"/>
    <w:rsid w:val="00A650FB"/>
    <w:rsid w:val="00A6557F"/>
    <w:rsid w:val="00A65B5B"/>
    <w:rsid w:val="00A65FC5"/>
    <w:rsid w:val="00A66B5C"/>
    <w:rsid w:val="00A6741D"/>
    <w:rsid w:val="00A67C6B"/>
    <w:rsid w:val="00A70127"/>
    <w:rsid w:val="00A70417"/>
    <w:rsid w:val="00A71000"/>
    <w:rsid w:val="00A71C7F"/>
    <w:rsid w:val="00A7215F"/>
    <w:rsid w:val="00A72650"/>
    <w:rsid w:val="00A73017"/>
    <w:rsid w:val="00A73749"/>
    <w:rsid w:val="00A744FD"/>
    <w:rsid w:val="00A75273"/>
    <w:rsid w:val="00A75F0C"/>
    <w:rsid w:val="00A76C77"/>
    <w:rsid w:val="00A76CF0"/>
    <w:rsid w:val="00A773F6"/>
    <w:rsid w:val="00A81FD2"/>
    <w:rsid w:val="00A8282F"/>
    <w:rsid w:val="00A828DE"/>
    <w:rsid w:val="00A833BE"/>
    <w:rsid w:val="00A83A97"/>
    <w:rsid w:val="00A8437E"/>
    <w:rsid w:val="00A84796"/>
    <w:rsid w:val="00A85462"/>
    <w:rsid w:val="00A85E54"/>
    <w:rsid w:val="00A873CC"/>
    <w:rsid w:val="00A87925"/>
    <w:rsid w:val="00A87C42"/>
    <w:rsid w:val="00A90163"/>
    <w:rsid w:val="00A91A82"/>
    <w:rsid w:val="00A91F0D"/>
    <w:rsid w:val="00A9255A"/>
    <w:rsid w:val="00A926D3"/>
    <w:rsid w:val="00A92F6D"/>
    <w:rsid w:val="00A93D6D"/>
    <w:rsid w:val="00A93E8D"/>
    <w:rsid w:val="00A9499A"/>
    <w:rsid w:val="00A94AC7"/>
    <w:rsid w:val="00A94BF5"/>
    <w:rsid w:val="00A9662F"/>
    <w:rsid w:val="00A967B2"/>
    <w:rsid w:val="00A9696B"/>
    <w:rsid w:val="00A96AA0"/>
    <w:rsid w:val="00A97025"/>
    <w:rsid w:val="00A97038"/>
    <w:rsid w:val="00A97815"/>
    <w:rsid w:val="00A97FC5"/>
    <w:rsid w:val="00AA0604"/>
    <w:rsid w:val="00AA089A"/>
    <w:rsid w:val="00AA0EEB"/>
    <w:rsid w:val="00AA12C4"/>
    <w:rsid w:val="00AA1519"/>
    <w:rsid w:val="00AA1546"/>
    <w:rsid w:val="00AA1571"/>
    <w:rsid w:val="00AA247D"/>
    <w:rsid w:val="00AA30C0"/>
    <w:rsid w:val="00AA3109"/>
    <w:rsid w:val="00AA3515"/>
    <w:rsid w:val="00AA3E79"/>
    <w:rsid w:val="00AA3F35"/>
    <w:rsid w:val="00AA3F99"/>
    <w:rsid w:val="00AA45C1"/>
    <w:rsid w:val="00AA4768"/>
    <w:rsid w:val="00AA4B8C"/>
    <w:rsid w:val="00AA5961"/>
    <w:rsid w:val="00AA60CE"/>
    <w:rsid w:val="00AA6C05"/>
    <w:rsid w:val="00AA6E62"/>
    <w:rsid w:val="00AB0328"/>
    <w:rsid w:val="00AB0B47"/>
    <w:rsid w:val="00AB0C7E"/>
    <w:rsid w:val="00AB105D"/>
    <w:rsid w:val="00AB2401"/>
    <w:rsid w:val="00AB2414"/>
    <w:rsid w:val="00AB2DDB"/>
    <w:rsid w:val="00AB2F79"/>
    <w:rsid w:val="00AB3AB5"/>
    <w:rsid w:val="00AB4040"/>
    <w:rsid w:val="00AB6572"/>
    <w:rsid w:val="00AB6CFF"/>
    <w:rsid w:val="00AB7160"/>
    <w:rsid w:val="00AC00A0"/>
    <w:rsid w:val="00AC01D4"/>
    <w:rsid w:val="00AC1F0C"/>
    <w:rsid w:val="00AC228F"/>
    <w:rsid w:val="00AC22D4"/>
    <w:rsid w:val="00AC2F59"/>
    <w:rsid w:val="00AC3B61"/>
    <w:rsid w:val="00AC3C24"/>
    <w:rsid w:val="00AC580F"/>
    <w:rsid w:val="00AC58B7"/>
    <w:rsid w:val="00AC599E"/>
    <w:rsid w:val="00AC64BD"/>
    <w:rsid w:val="00AC686C"/>
    <w:rsid w:val="00AC70A7"/>
    <w:rsid w:val="00AC72F7"/>
    <w:rsid w:val="00AC73DC"/>
    <w:rsid w:val="00AC7E12"/>
    <w:rsid w:val="00AD0121"/>
    <w:rsid w:val="00AD07DB"/>
    <w:rsid w:val="00AD1DC6"/>
    <w:rsid w:val="00AD2033"/>
    <w:rsid w:val="00AD559F"/>
    <w:rsid w:val="00AD5962"/>
    <w:rsid w:val="00AD59D1"/>
    <w:rsid w:val="00AD5EA0"/>
    <w:rsid w:val="00AD5EA4"/>
    <w:rsid w:val="00AD6683"/>
    <w:rsid w:val="00AD6F7A"/>
    <w:rsid w:val="00AD798C"/>
    <w:rsid w:val="00AD79BA"/>
    <w:rsid w:val="00AE0565"/>
    <w:rsid w:val="00AE08CC"/>
    <w:rsid w:val="00AE15D7"/>
    <w:rsid w:val="00AE1888"/>
    <w:rsid w:val="00AE24A8"/>
    <w:rsid w:val="00AE2CD5"/>
    <w:rsid w:val="00AE330B"/>
    <w:rsid w:val="00AE35C9"/>
    <w:rsid w:val="00AE3C31"/>
    <w:rsid w:val="00AE3F33"/>
    <w:rsid w:val="00AE3FFB"/>
    <w:rsid w:val="00AE4A38"/>
    <w:rsid w:val="00AE4EA5"/>
    <w:rsid w:val="00AE5A30"/>
    <w:rsid w:val="00AE5B78"/>
    <w:rsid w:val="00AE5BFB"/>
    <w:rsid w:val="00AE6401"/>
    <w:rsid w:val="00AE705F"/>
    <w:rsid w:val="00AE7299"/>
    <w:rsid w:val="00AE73EF"/>
    <w:rsid w:val="00AE7438"/>
    <w:rsid w:val="00AF0237"/>
    <w:rsid w:val="00AF0609"/>
    <w:rsid w:val="00AF0F85"/>
    <w:rsid w:val="00AF1282"/>
    <w:rsid w:val="00AF1AF8"/>
    <w:rsid w:val="00AF21B4"/>
    <w:rsid w:val="00AF29E2"/>
    <w:rsid w:val="00AF334C"/>
    <w:rsid w:val="00AF3598"/>
    <w:rsid w:val="00AF3E4A"/>
    <w:rsid w:val="00AF564E"/>
    <w:rsid w:val="00AF5ABB"/>
    <w:rsid w:val="00AF5CA9"/>
    <w:rsid w:val="00AF6537"/>
    <w:rsid w:val="00AF65B5"/>
    <w:rsid w:val="00B012F2"/>
    <w:rsid w:val="00B01405"/>
    <w:rsid w:val="00B01F3A"/>
    <w:rsid w:val="00B02055"/>
    <w:rsid w:val="00B02D92"/>
    <w:rsid w:val="00B03343"/>
    <w:rsid w:val="00B058CD"/>
    <w:rsid w:val="00B05AB4"/>
    <w:rsid w:val="00B05E03"/>
    <w:rsid w:val="00B06FE0"/>
    <w:rsid w:val="00B0780A"/>
    <w:rsid w:val="00B10C23"/>
    <w:rsid w:val="00B116C6"/>
    <w:rsid w:val="00B11DA0"/>
    <w:rsid w:val="00B1257C"/>
    <w:rsid w:val="00B139E9"/>
    <w:rsid w:val="00B13D2B"/>
    <w:rsid w:val="00B13D2E"/>
    <w:rsid w:val="00B14664"/>
    <w:rsid w:val="00B14AA0"/>
    <w:rsid w:val="00B14BD6"/>
    <w:rsid w:val="00B15064"/>
    <w:rsid w:val="00B16EE7"/>
    <w:rsid w:val="00B17CFF"/>
    <w:rsid w:val="00B17F39"/>
    <w:rsid w:val="00B21633"/>
    <w:rsid w:val="00B223D4"/>
    <w:rsid w:val="00B22615"/>
    <w:rsid w:val="00B22CF9"/>
    <w:rsid w:val="00B2300F"/>
    <w:rsid w:val="00B23011"/>
    <w:rsid w:val="00B249BE"/>
    <w:rsid w:val="00B25EA4"/>
    <w:rsid w:val="00B25FEF"/>
    <w:rsid w:val="00B261DA"/>
    <w:rsid w:val="00B2649D"/>
    <w:rsid w:val="00B2667C"/>
    <w:rsid w:val="00B266C2"/>
    <w:rsid w:val="00B273DD"/>
    <w:rsid w:val="00B27953"/>
    <w:rsid w:val="00B27C71"/>
    <w:rsid w:val="00B27DE7"/>
    <w:rsid w:val="00B27EBE"/>
    <w:rsid w:val="00B3004A"/>
    <w:rsid w:val="00B306D0"/>
    <w:rsid w:val="00B3113E"/>
    <w:rsid w:val="00B31BC2"/>
    <w:rsid w:val="00B32905"/>
    <w:rsid w:val="00B32EC8"/>
    <w:rsid w:val="00B336FF"/>
    <w:rsid w:val="00B33A58"/>
    <w:rsid w:val="00B33BBB"/>
    <w:rsid w:val="00B3426C"/>
    <w:rsid w:val="00B3429F"/>
    <w:rsid w:val="00B34BE3"/>
    <w:rsid w:val="00B35CF1"/>
    <w:rsid w:val="00B36315"/>
    <w:rsid w:val="00B364D8"/>
    <w:rsid w:val="00B37B08"/>
    <w:rsid w:val="00B406DA"/>
    <w:rsid w:val="00B41568"/>
    <w:rsid w:val="00B4170D"/>
    <w:rsid w:val="00B426AD"/>
    <w:rsid w:val="00B4291C"/>
    <w:rsid w:val="00B42EF8"/>
    <w:rsid w:val="00B42F3E"/>
    <w:rsid w:val="00B4352B"/>
    <w:rsid w:val="00B43C49"/>
    <w:rsid w:val="00B43C7A"/>
    <w:rsid w:val="00B45192"/>
    <w:rsid w:val="00B455D0"/>
    <w:rsid w:val="00B4654F"/>
    <w:rsid w:val="00B465D4"/>
    <w:rsid w:val="00B4705A"/>
    <w:rsid w:val="00B47382"/>
    <w:rsid w:val="00B474DF"/>
    <w:rsid w:val="00B47A46"/>
    <w:rsid w:val="00B47B21"/>
    <w:rsid w:val="00B50508"/>
    <w:rsid w:val="00B50A1A"/>
    <w:rsid w:val="00B50CF1"/>
    <w:rsid w:val="00B51E16"/>
    <w:rsid w:val="00B52373"/>
    <w:rsid w:val="00B5264A"/>
    <w:rsid w:val="00B52E11"/>
    <w:rsid w:val="00B53AF2"/>
    <w:rsid w:val="00B53F8E"/>
    <w:rsid w:val="00B54A99"/>
    <w:rsid w:val="00B55011"/>
    <w:rsid w:val="00B55245"/>
    <w:rsid w:val="00B562E2"/>
    <w:rsid w:val="00B56413"/>
    <w:rsid w:val="00B5664A"/>
    <w:rsid w:val="00B56B16"/>
    <w:rsid w:val="00B56E03"/>
    <w:rsid w:val="00B57572"/>
    <w:rsid w:val="00B5759D"/>
    <w:rsid w:val="00B57EBA"/>
    <w:rsid w:val="00B60868"/>
    <w:rsid w:val="00B61163"/>
    <w:rsid w:val="00B6139F"/>
    <w:rsid w:val="00B61C29"/>
    <w:rsid w:val="00B61CC6"/>
    <w:rsid w:val="00B62AA1"/>
    <w:rsid w:val="00B63C76"/>
    <w:rsid w:val="00B63C88"/>
    <w:rsid w:val="00B64DB7"/>
    <w:rsid w:val="00B65578"/>
    <w:rsid w:val="00B66E65"/>
    <w:rsid w:val="00B67B19"/>
    <w:rsid w:val="00B70170"/>
    <w:rsid w:val="00B714AF"/>
    <w:rsid w:val="00B733E6"/>
    <w:rsid w:val="00B734E4"/>
    <w:rsid w:val="00B73624"/>
    <w:rsid w:val="00B738BE"/>
    <w:rsid w:val="00B73CBC"/>
    <w:rsid w:val="00B74506"/>
    <w:rsid w:val="00B7470C"/>
    <w:rsid w:val="00B75363"/>
    <w:rsid w:val="00B763C6"/>
    <w:rsid w:val="00B7750E"/>
    <w:rsid w:val="00B803A1"/>
    <w:rsid w:val="00B808D3"/>
    <w:rsid w:val="00B81B46"/>
    <w:rsid w:val="00B81BE2"/>
    <w:rsid w:val="00B8244A"/>
    <w:rsid w:val="00B82457"/>
    <w:rsid w:val="00B82B76"/>
    <w:rsid w:val="00B8324E"/>
    <w:rsid w:val="00B8390B"/>
    <w:rsid w:val="00B83E04"/>
    <w:rsid w:val="00B846F3"/>
    <w:rsid w:val="00B84858"/>
    <w:rsid w:val="00B84F92"/>
    <w:rsid w:val="00B84FCA"/>
    <w:rsid w:val="00B85070"/>
    <w:rsid w:val="00B850DE"/>
    <w:rsid w:val="00B864E7"/>
    <w:rsid w:val="00B86B60"/>
    <w:rsid w:val="00B86F72"/>
    <w:rsid w:val="00B877CE"/>
    <w:rsid w:val="00B904CC"/>
    <w:rsid w:val="00B91CAF"/>
    <w:rsid w:val="00B9208B"/>
    <w:rsid w:val="00B92794"/>
    <w:rsid w:val="00B92EF7"/>
    <w:rsid w:val="00B9398F"/>
    <w:rsid w:val="00B93C67"/>
    <w:rsid w:val="00B955F4"/>
    <w:rsid w:val="00B96376"/>
    <w:rsid w:val="00B96BD3"/>
    <w:rsid w:val="00B96D42"/>
    <w:rsid w:val="00B9705A"/>
    <w:rsid w:val="00BA0769"/>
    <w:rsid w:val="00BA11A7"/>
    <w:rsid w:val="00BA14DA"/>
    <w:rsid w:val="00BA177E"/>
    <w:rsid w:val="00BA19A8"/>
    <w:rsid w:val="00BA19C0"/>
    <w:rsid w:val="00BA40B8"/>
    <w:rsid w:val="00BA485F"/>
    <w:rsid w:val="00BA6273"/>
    <w:rsid w:val="00BA6DE8"/>
    <w:rsid w:val="00BA721C"/>
    <w:rsid w:val="00BA7DDD"/>
    <w:rsid w:val="00BB08D2"/>
    <w:rsid w:val="00BB0CF0"/>
    <w:rsid w:val="00BB15E3"/>
    <w:rsid w:val="00BB1677"/>
    <w:rsid w:val="00BB1CE6"/>
    <w:rsid w:val="00BB232C"/>
    <w:rsid w:val="00BB282D"/>
    <w:rsid w:val="00BB28DB"/>
    <w:rsid w:val="00BB2F44"/>
    <w:rsid w:val="00BB31FD"/>
    <w:rsid w:val="00BB33C4"/>
    <w:rsid w:val="00BB37D7"/>
    <w:rsid w:val="00BB3A2E"/>
    <w:rsid w:val="00BB3EFC"/>
    <w:rsid w:val="00BB419E"/>
    <w:rsid w:val="00BB46BE"/>
    <w:rsid w:val="00BB51C3"/>
    <w:rsid w:val="00BB52F2"/>
    <w:rsid w:val="00BB603E"/>
    <w:rsid w:val="00BB65BF"/>
    <w:rsid w:val="00BB6DBE"/>
    <w:rsid w:val="00BB71C2"/>
    <w:rsid w:val="00BB7313"/>
    <w:rsid w:val="00BB7A9C"/>
    <w:rsid w:val="00BB7EE6"/>
    <w:rsid w:val="00BC009F"/>
    <w:rsid w:val="00BC0C39"/>
    <w:rsid w:val="00BC1D7E"/>
    <w:rsid w:val="00BC2953"/>
    <w:rsid w:val="00BC3D82"/>
    <w:rsid w:val="00BC4CDF"/>
    <w:rsid w:val="00BC4DFF"/>
    <w:rsid w:val="00BC51F6"/>
    <w:rsid w:val="00BC54BE"/>
    <w:rsid w:val="00BC63E9"/>
    <w:rsid w:val="00BC64C6"/>
    <w:rsid w:val="00BC671F"/>
    <w:rsid w:val="00BC682C"/>
    <w:rsid w:val="00BC6A11"/>
    <w:rsid w:val="00BC754D"/>
    <w:rsid w:val="00BC7827"/>
    <w:rsid w:val="00BD0102"/>
    <w:rsid w:val="00BD0C1F"/>
    <w:rsid w:val="00BD1094"/>
    <w:rsid w:val="00BD139B"/>
    <w:rsid w:val="00BD139D"/>
    <w:rsid w:val="00BD1784"/>
    <w:rsid w:val="00BD2549"/>
    <w:rsid w:val="00BD329D"/>
    <w:rsid w:val="00BD3438"/>
    <w:rsid w:val="00BD3CAD"/>
    <w:rsid w:val="00BD5069"/>
    <w:rsid w:val="00BD5720"/>
    <w:rsid w:val="00BD5744"/>
    <w:rsid w:val="00BD6EBA"/>
    <w:rsid w:val="00BD7074"/>
    <w:rsid w:val="00BD7C5D"/>
    <w:rsid w:val="00BE01CE"/>
    <w:rsid w:val="00BE2831"/>
    <w:rsid w:val="00BE4A38"/>
    <w:rsid w:val="00BE58CD"/>
    <w:rsid w:val="00BE5EC0"/>
    <w:rsid w:val="00BE66E2"/>
    <w:rsid w:val="00BE674F"/>
    <w:rsid w:val="00BE6DC9"/>
    <w:rsid w:val="00BF058D"/>
    <w:rsid w:val="00BF13CE"/>
    <w:rsid w:val="00BF15FE"/>
    <w:rsid w:val="00BF1990"/>
    <w:rsid w:val="00BF1A73"/>
    <w:rsid w:val="00BF3109"/>
    <w:rsid w:val="00BF3388"/>
    <w:rsid w:val="00BF3836"/>
    <w:rsid w:val="00BF389D"/>
    <w:rsid w:val="00BF3FAF"/>
    <w:rsid w:val="00BF4289"/>
    <w:rsid w:val="00BF4336"/>
    <w:rsid w:val="00BF4EA5"/>
    <w:rsid w:val="00BF53FC"/>
    <w:rsid w:val="00BF5997"/>
    <w:rsid w:val="00BF5C11"/>
    <w:rsid w:val="00BF651E"/>
    <w:rsid w:val="00BF6E55"/>
    <w:rsid w:val="00C000FB"/>
    <w:rsid w:val="00C00B7B"/>
    <w:rsid w:val="00C014DF"/>
    <w:rsid w:val="00C01809"/>
    <w:rsid w:val="00C01EB6"/>
    <w:rsid w:val="00C0212B"/>
    <w:rsid w:val="00C0228F"/>
    <w:rsid w:val="00C027A9"/>
    <w:rsid w:val="00C02A8F"/>
    <w:rsid w:val="00C02F31"/>
    <w:rsid w:val="00C03762"/>
    <w:rsid w:val="00C03FC1"/>
    <w:rsid w:val="00C04157"/>
    <w:rsid w:val="00C05E89"/>
    <w:rsid w:val="00C0611E"/>
    <w:rsid w:val="00C0639F"/>
    <w:rsid w:val="00C063F4"/>
    <w:rsid w:val="00C07366"/>
    <w:rsid w:val="00C078B8"/>
    <w:rsid w:val="00C07909"/>
    <w:rsid w:val="00C100BB"/>
    <w:rsid w:val="00C10722"/>
    <w:rsid w:val="00C1143C"/>
    <w:rsid w:val="00C11CEC"/>
    <w:rsid w:val="00C11E16"/>
    <w:rsid w:val="00C127E7"/>
    <w:rsid w:val="00C12B1B"/>
    <w:rsid w:val="00C12CAF"/>
    <w:rsid w:val="00C12D53"/>
    <w:rsid w:val="00C1345E"/>
    <w:rsid w:val="00C13541"/>
    <w:rsid w:val="00C139FA"/>
    <w:rsid w:val="00C14350"/>
    <w:rsid w:val="00C14708"/>
    <w:rsid w:val="00C15087"/>
    <w:rsid w:val="00C1558C"/>
    <w:rsid w:val="00C156DA"/>
    <w:rsid w:val="00C15703"/>
    <w:rsid w:val="00C15940"/>
    <w:rsid w:val="00C1596C"/>
    <w:rsid w:val="00C15A05"/>
    <w:rsid w:val="00C16034"/>
    <w:rsid w:val="00C16653"/>
    <w:rsid w:val="00C16B0D"/>
    <w:rsid w:val="00C16FAB"/>
    <w:rsid w:val="00C17100"/>
    <w:rsid w:val="00C174D5"/>
    <w:rsid w:val="00C177FB"/>
    <w:rsid w:val="00C17B44"/>
    <w:rsid w:val="00C206EB"/>
    <w:rsid w:val="00C20B59"/>
    <w:rsid w:val="00C211C4"/>
    <w:rsid w:val="00C21800"/>
    <w:rsid w:val="00C22C7E"/>
    <w:rsid w:val="00C22F6E"/>
    <w:rsid w:val="00C23116"/>
    <w:rsid w:val="00C23618"/>
    <w:rsid w:val="00C2367B"/>
    <w:rsid w:val="00C23964"/>
    <w:rsid w:val="00C23BE0"/>
    <w:rsid w:val="00C252A1"/>
    <w:rsid w:val="00C26A35"/>
    <w:rsid w:val="00C26ED5"/>
    <w:rsid w:val="00C26FA0"/>
    <w:rsid w:val="00C27319"/>
    <w:rsid w:val="00C30B23"/>
    <w:rsid w:val="00C3213C"/>
    <w:rsid w:val="00C32780"/>
    <w:rsid w:val="00C32CB8"/>
    <w:rsid w:val="00C352C0"/>
    <w:rsid w:val="00C3552A"/>
    <w:rsid w:val="00C356D9"/>
    <w:rsid w:val="00C35B3E"/>
    <w:rsid w:val="00C362BD"/>
    <w:rsid w:val="00C3642B"/>
    <w:rsid w:val="00C36565"/>
    <w:rsid w:val="00C36EB1"/>
    <w:rsid w:val="00C37488"/>
    <w:rsid w:val="00C401A5"/>
    <w:rsid w:val="00C402A2"/>
    <w:rsid w:val="00C40E9D"/>
    <w:rsid w:val="00C417BC"/>
    <w:rsid w:val="00C41E15"/>
    <w:rsid w:val="00C42BAE"/>
    <w:rsid w:val="00C42EE1"/>
    <w:rsid w:val="00C44CE1"/>
    <w:rsid w:val="00C45134"/>
    <w:rsid w:val="00C45156"/>
    <w:rsid w:val="00C461B1"/>
    <w:rsid w:val="00C47C52"/>
    <w:rsid w:val="00C502E3"/>
    <w:rsid w:val="00C504D2"/>
    <w:rsid w:val="00C5164B"/>
    <w:rsid w:val="00C51BDA"/>
    <w:rsid w:val="00C51DEA"/>
    <w:rsid w:val="00C52006"/>
    <w:rsid w:val="00C5275E"/>
    <w:rsid w:val="00C53347"/>
    <w:rsid w:val="00C536CF"/>
    <w:rsid w:val="00C53A7F"/>
    <w:rsid w:val="00C53B9E"/>
    <w:rsid w:val="00C53D62"/>
    <w:rsid w:val="00C53FF1"/>
    <w:rsid w:val="00C54567"/>
    <w:rsid w:val="00C54F7E"/>
    <w:rsid w:val="00C550A0"/>
    <w:rsid w:val="00C56477"/>
    <w:rsid w:val="00C5690E"/>
    <w:rsid w:val="00C56AD4"/>
    <w:rsid w:val="00C56B54"/>
    <w:rsid w:val="00C56D89"/>
    <w:rsid w:val="00C573BE"/>
    <w:rsid w:val="00C57863"/>
    <w:rsid w:val="00C57B89"/>
    <w:rsid w:val="00C57EB8"/>
    <w:rsid w:val="00C60D23"/>
    <w:rsid w:val="00C615B2"/>
    <w:rsid w:val="00C6184E"/>
    <w:rsid w:val="00C61D7E"/>
    <w:rsid w:val="00C62226"/>
    <w:rsid w:val="00C62E0E"/>
    <w:rsid w:val="00C6308E"/>
    <w:rsid w:val="00C63235"/>
    <w:rsid w:val="00C63F6D"/>
    <w:rsid w:val="00C6493F"/>
    <w:rsid w:val="00C65258"/>
    <w:rsid w:val="00C655EF"/>
    <w:rsid w:val="00C6567C"/>
    <w:rsid w:val="00C65986"/>
    <w:rsid w:val="00C6661C"/>
    <w:rsid w:val="00C6753C"/>
    <w:rsid w:val="00C67662"/>
    <w:rsid w:val="00C71F66"/>
    <w:rsid w:val="00C73078"/>
    <w:rsid w:val="00C73D41"/>
    <w:rsid w:val="00C73DE5"/>
    <w:rsid w:val="00C7538F"/>
    <w:rsid w:val="00C75A75"/>
    <w:rsid w:val="00C76BCF"/>
    <w:rsid w:val="00C77776"/>
    <w:rsid w:val="00C77C05"/>
    <w:rsid w:val="00C77FB7"/>
    <w:rsid w:val="00C802AC"/>
    <w:rsid w:val="00C80A25"/>
    <w:rsid w:val="00C80B02"/>
    <w:rsid w:val="00C81AE6"/>
    <w:rsid w:val="00C81CE8"/>
    <w:rsid w:val="00C81F2B"/>
    <w:rsid w:val="00C82551"/>
    <w:rsid w:val="00C82F6E"/>
    <w:rsid w:val="00C836E0"/>
    <w:rsid w:val="00C84328"/>
    <w:rsid w:val="00C84632"/>
    <w:rsid w:val="00C8500E"/>
    <w:rsid w:val="00C85507"/>
    <w:rsid w:val="00C8684A"/>
    <w:rsid w:val="00C86C10"/>
    <w:rsid w:val="00C86D01"/>
    <w:rsid w:val="00C86DAD"/>
    <w:rsid w:val="00C90AA3"/>
    <w:rsid w:val="00C916C6"/>
    <w:rsid w:val="00C92007"/>
    <w:rsid w:val="00C92490"/>
    <w:rsid w:val="00C926FA"/>
    <w:rsid w:val="00C93832"/>
    <w:rsid w:val="00C93971"/>
    <w:rsid w:val="00C93BEB"/>
    <w:rsid w:val="00C94175"/>
    <w:rsid w:val="00C94908"/>
    <w:rsid w:val="00C949A5"/>
    <w:rsid w:val="00C955F9"/>
    <w:rsid w:val="00C956D5"/>
    <w:rsid w:val="00C96A55"/>
    <w:rsid w:val="00C97143"/>
    <w:rsid w:val="00CA05EA"/>
    <w:rsid w:val="00CA0C26"/>
    <w:rsid w:val="00CA2044"/>
    <w:rsid w:val="00CA2466"/>
    <w:rsid w:val="00CA3104"/>
    <w:rsid w:val="00CA45B6"/>
    <w:rsid w:val="00CA55B4"/>
    <w:rsid w:val="00CA5C47"/>
    <w:rsid w:val="00CA62B5"/>
    <w:rsid w:val="00CA6D71"/>
    <w:rsid w:val="00CA7403"/>
    <w:rsid w:val="00CA750E"/>
    <w:rsid w:val="00CA7918"/>
    <w:rsid w:val="00CA7934"/>
    <w:rsid w:val="00CB0126"/>
    <w:rsid w:val="00CB0330"/>
    <w:rsid w:val="00CB05C9"/>
    <w:rsid w:val="00CB0CEE"/>
    <w:rsid w:val="00CB0E47"/>
    <w:rsid w:val="00CB1497"/>
    <w:rsid w:val="00CB1A51"/>
    <w:rsid w:val="00CB2006"/>
    <w:rsid w:val="00CB221F"/>
    <w:rsid w:val="00CB2251"/>
    <w:rsid w:val="00CB23A1"/>
    <w:rsid w:val="00CB2A87"/>
    <w:rsid w:val="00CB2CFE"/>
    <w:rsid w:val="00CB33CC"/>
    <w:rsid w:val="00CB3EEB"/>
    <w:rsid w:val="00CB52E9"/>
    <w:rsid w:val="00CB535A"/>
    <w:rsid w:val="00CB539A"/>
    <w:rsid w:val="00CB5BF6"/>
    <w:rsid w:val="00CB66EF"/>
    <w:rsid w:val="00CB726C"/>
    <w:rsid w:val="00CB7686"/>
    <w:rsid w:val="00CB7BD8"/>
    <w:rsid w:val="00CB7F2D"/>
    <w:rsid w:val="00CB7FF5"/>
    <w:rsid w:val="00CC0AF5"/>
    <w:rsid w:val="00CC2C73"/>
    <w:rsid w:val="00CC2DC9"/>
    <w:rsid w:val="00CC31B4"/>
    <w:rsid w:val="00CC38A1"/>
    <w:rsid w:val="00CC39FC"/>
    <w:rsid w:val="00CC42A6"/>
    <w:rsid w:val="00CC434D"/>
    <w:rsid w:val="00CC4746"/>
    <w:rsid w:val="00CC5556"/>
    <w:rsid w:val="00CC6D46"/>
    <w:rsid w:val="00CC6F5E"/>
    <w:rsid w:val="00CC7658"/>
    <w:rsid w:val="00CC7D8B"/>
    <w:rsid w:val="00CC7F51"/>
    <w:rsid w:val="00CD1D74"/>
    <w:rsid w:val="00CD2238"/>
    <w:rsid w:val="00CD2A5B"/>
    <w:rsid w:val="00CD2B9E"/>
    <w:rsid w:val="00CD2C0D"/>
    <w:rsid w:val="00CD2E36"/>
    <w:rsid w:val="00CD30DF"/>
    <w:rsid w:val="00CD3AA9"/>
    <w:rsid w:val="00CD415B"/>
    <w:rsid w:val="00CD4510"/>
    <w:rsid w:val="00CD5013"/>
    <w:rsid w:val="00CD5F64"/>
    <w:rsid w:val="00CD658E"/>
    <w:rsid w:val="00CD7726"/>
    <w:rsid w:val="00CD7D33"/>
    <w:rsid w:val="00CD7E8D"/>
    <w:rsid w:val="00CD7E9E"/>
    <w:rsid w:val="00CE03F1"/>
    <w:rsid w:val="00CE16F4"/>
    <w:rsid w:val="00CE18E2"/>
    <w:rsid w:val="00CE1FDE"/>
    <w:rsid w:val="00CE22A1"/>
    <w:rsid w:val="00CE2D94"/>
    <w:rsid w:val="00CE2E47"/>
    <w:rsid w:val="00CE48C1"/>
    <w:rsid w:val="00CE7451"/>
    <w:rsid w:val="00CE7A2F"/>
    <w:rsid w:val="00CF0437"/>
    <w:rsid w:val="00CF2300"/>
    <w:rsid w:val="00D002D1"/>
    <w:rsid w:val="00D00B11"/>
    <w:rsid w:val="00D01B3D"/>
    <w:rsid w:val="00D03367"/>
    <w:rsid w:val="00D03971"/>
    <w:rsid w:val="00D04BCB"/>
    <w:rsid w:val="00D04D55"/>
    <w:rsid w:val="00D05777"/>
    <w:rsid w:val="00D06857"/>
    <w:rsid w:val="00D0736C"/>
    <w:rsid w:val="00D07530"/>
    <w:rsid w:val="00D077B6"/>
    <w:rsid w:val="00D0798B"/>
    <w:rsid w:val="00D10273"/>
    <w:rsid w:val="00D10489"/>
    <w:rsid w:val="00D107C7"/>
    <w:rsid w:val="00D108A5"/>
    <w:rsid w:val="00D10A6C"/>
    <w:rsid w:val="00D10B76"/>
    <w:rsid w:val="00D10D6B"/>
    <w:rsid w:val="00D11EB9"/>
    <w:rsid w:val="00D1243A"/>
    <w:rsid w:val="00D1270D"/>
    <w:rsid w:val="00D12B24"/>
    <w:rsid w:val="00D12E05"/>
    <w:rsid w:val="00D12E4D"/>
    <w:rsid w:val="00D13815"/>
    <w:rsid w:val="00D13826"/>
    <w:rsid w:val="00D138E0"/>
    <w:rsid w:val="00D14F6C"/>
    <w:rsid w:val="00D1655F"/>
    <w:rsid w:val="00D1657E"/>
    <w:rsid w:val="00D17220"/>
    <w:rsid w:val="00D17503"/>
    <w:rsid w:val="00D17C2A"/>
    <w:rsid w:val="00D205C2"/>
    <w:rsid w:val="00D2063C"/>
    <w:rsid w:val="00D21326"/>
    <w:rsid w:val="00D225EB"/>
    <w:rsid w:val="00D227C0"/>
    <w:rsid w:val="00D2289A"/>
    <w:rsid w:val="00D2388B"/>
    <w:rsid w:val="00D23BBD"/>
    <w:rsid w:val="00D23CD3"/>
    <w:rsid w:val="00D24250"/>
    <w:rsid w:val="00D247CF"/>
    <w:rsid w:val="00D2552D"/>
    <w:rsid w:val="00D25897"/>
    <w:rsid w:val="00D25E39"/>
    <w:rsid w:val="00D26A11"/>
    <w:rsid w:val="00D26A30"/>
    <w:rsid w:val="00D2700F"/>
    <w:rsid w:val="00D27373"/>
    <w:rsid w:val="00D27856"/>
    <w:rsid w:val="00D27973"/>
    <w:rsid w:val="00D31357"/>
    <w:rsid w:val="00D314AA"/>
    <w:rsid w:val="00D31D9C"/>
    <w:rsid w:val="00D322A8"/>
    <w:rsid w:val="00D32E89"/>
    <w:rsid w:val="00D32F6C"/>
    <w:rsid w:val="00D33302"/>
    <w:rsid w:val="00D3409B"/>
    <w:rsid w:val="00D34778"/>
    <w:rsid w:val="00D34807"/>
    <w:rsid w:val="00D34AB3"/>
    <w:rsid w:val="00D34C03"/>
    <w:rsid w:val="00D34CA3"/>
    <w:rsid w:val="00D3503B"/>
    <w:rsid w:val="00D35493"/>
    <w:rsid w:val="00D35B1F"/>
    <w:rsid w:val="00D35DE3"/>
    <w:rsid w:val="00D36DAB"/>
    <w:rsid w:val="00D37352"/>
    <w:rsid w:val="00D37CFD"/>
    <w:rsid w:val="00D40A40"/>
    <w:rsid w:val="00D40BB2"/>
    <w:rsid w:val="00D40C8D"/>
    <w:rsid w:val="00D40E69"/>
    <w:rsid w:val="00D41152"/>
    <w:rsid w:val="00D41158"/>
    <w:rsid w:val="00D417B7"/>
    <w:rsid w:val="00D428E5"/>
    <w:rsid w:val="00D432FA"/>
    <w:rsid w:val="00D4382C"/>
    <w:rsid w:val="00D43C6F"/>
    <w:rsid w:val="00D44899"/>
    <w:rsid w:val="00D44B8A"/>
    <w:rsid w:val="00D4609F"/>
    <w:rsid w:val="00D4740B"/>
    <w:rsid w:val="00D5071A"/>
    <w:rsid w:val="00D51FA2"/>
    <w:rsid w:val="00D52303"/>
    <w:rsid w:val="00D5246E"/>
    <w:rsid w:val="00D52BF9"/>
    <w:rsid w:val="00D530B1"/>
    <w:rsid w:val="00D535EE"/>
    <w:rsid w:val="00D556C1"/>
    <w:rsid w:val="00D55844"/>
    <w:rsid w:val="00D559D5"/>
    <w:rsid w:val="00D568E1"/>
    <w:rsid w:val="00D57490"/>
    <w:rsid w:val="00D574C8"/>
    <w:rsid w:val="00D57647"/>
    <w:rsid w:val="00D57B17"/>
    <w:rsid w:val="00D57C5C"/>
    <w:rsid w:val="00D60042"/>
    <w:rsid w:val="00D60214"/>
    <w:rsid w:val="00D60362"/>
    <w:rsid w:val="00D60FA7"/>
    <w:rsid w:val="00D6134B"/>
    <w:rsid w:val="00D629A0"/>
    <w:rsid w:val="00D6366A"/>
    <w:rsid w:val="00D639EA"/>
    <w:rsid w:val="00D63AE7"/>
    <w:rsid w:val="00D63E78"/>
    <w:rsid w:val="00D645F7"/>
    <w:rsid w:val="00D64A2D"/>
    <w:rsid w:val="00D676E9"/>
    <w:rsid w:val="00D70368"/>
    <w:rsid w:val="00D70DDA"/>
    <w:rsid w:val="00D71154"/>
    <w:rsid w:val="00D714EE"/>
    <w:rsid w:val="00D7243E"/>
    <w:rsid w:val="00D733F3"/>
    <w:rsid w:val="00D7361F"/>
    <w:rsid w:val="00D73D86"/>
    <w:rsid w:val="00D7491C"/>
    <w:rsid w:val="00D7519E"/>
    <w:rsid w:val="00D775C3"/>
    <w:rsid w:val="00D778B1"/>
    <w:rsid w:val="00D77C3F"/>
    <w:rsid w:val="00D8082D"/>
    <w:rsid w:val="00D82063"/>
    <w:rsid w:val="00D82464"/>
    <w:rsid w:val="00D82D1D"/>
    <w:rsid w:val="00D83307"/>
    <w:rsid w:val="00D84936"/>
    <w:rsid w:val="00D8506C"/>
    <w:rsid w:val="00D85387"/>
    <w:rsid w:val="00D8545D"/>
    <w:rsid w:val="00D8591E"/>
    <w:rsid w:val="00D85BA0"/>
    <w:rsid w:val="00D85D29"/>
    <w:rsid w:val="00D85DEF"/>
    <w:rsid w:val="00D85F17"/>
    <w:rsid w:val="00D863B9"/>
    <w:rsid w:val="00D869F9"/>
    <w:rsid w:val="00D8753D"/>
    <w:rsid w:val="00D903E5"/>
    <w:rsid w:val="00D90D09"/>
    <w:rsid w:val="00D91381"/>
    <w:rsid w:val="00D91A4B"/>
    <w:rsid w:val="00D91B44"/>
    <w:rsid w:val="00D91DC8"/>
    <w:rsid w:val="00D921CB"/>
    <w:rsid w:val="00D923CB"/>
    <w:rsid w:val="00D92648"/>
    <w:rsid w:val="00D94384"/>
    <w:rsid w:val="00D948AB"/>
    <w:rsid w:val="00D94E81"/>
    <w:rsid w:val="00D9529A"/>
    <w:rsid w:val="00D95933"/>
    <w:rsid w:val="00D9627F"/>
    <w:rsid w:val="00D968B2"/>
    <w:rsid w:val="00D96AAB"/>
    <w:rsid w:val="00D96F20"/>
    <w:rsid w:val="00D97295"/>
    <w:rsid w:val="00D97F80"/>
    <w:rsid w:val="00DA01EE"/>
    <w:rsid w:val="00DA067F"/>
    <w:rsid w:val="00DA118C"/>
    <w:rsid w:val="00DA24B6"/>
    <w:rsid w:val="00DA250F"/>
    <w:rsid w:val="00DA26E3"/>
    <w:rsid w:val="00DA30D0"/>
    <w:rsid w:val="00DA3EC1"/>
    <w:rsid w:val="00DA41A6"/>
    <w:rsid w:val="00DA6144"/>
    <w:rsid w:val="00DA6202"/>
    <w:rsid w:val="00DA6853"/>
    <w:rsid w:val="00DA6B47"/>
    <w:rsid w:val="00DA6BA4"/>
    <w:rsid w:val="00DA6C40"/>
    <w:rsid w:val="00DA7054"/>
    <w:rsid w:val="00DA7296"/>
    <w:rsid w:val="00DA7D32"/>
    <w:rsid w:val="00DB0329"/>
    <w:rsid w:val="00DB047C"/>
    <w:rsid w:val="00DB0915"/>
    <w:rsid w:val="00DB0D07"/>
    <w:rsid w:val="00DB0DEF"/>
    <w:rsid w:val="00DB0E9B"/>
    <w:rsid w:val="00DB19AE"/>
    <w:rsid w:val="00DB23DC"/>
    <w:rsid w:val="00DB2642"/>
    <w:rsid w:val="00DB2BF3"/>
    <w:rsid w:val="00DB2DE4"/>
    <w:rsid w:val="00DB30A7"/>
    <w:rsid w:val="00DB3929"/>
    <w:rsid w:val="00DB40A0"/>
    <w:rsid w:val="00DB4A48"/>
    <w:rsid w:val="00DB5A03"/>
    <w:rsid w:val="00DB5D79"/>
    <w:rsid w:val="00DB653A"/>
    <w:rsid w:val="00DB6E01"/>
    <w:rsid w:val="00DB6F02"/>
    <w:rsid w:val="00DB7A53"/>
    <w:rsid w:val="00DB7AE4"/>
    <w:rsid w:val="00DC018A"/>
    <w:rsid w:val="00DC05B7"/>
    <w:rsid w:val="00DC201C"/>
    <w:rsid w:val="00DC2192"/>
    <w:rsid w:val="00DC2E25"/>
    <w:rsid w:val="00DC304E"/>
    <w:rsid w:val="00DC3500"/>
    <w:rsid w:val="00DC40C7"/>
    <w:rsid w:val="00DC5381"/>
    <w:rsid w:val="00DC62C8"/>
    <w:rsid w:val="00DC68AC"/>
    <w:rsid w:val="00DC6D17"/>
    <w:rsid w:val="00DC715D"/>
    <w:rsid w:val="00DC7715"/>
    <w:rsid w:val="00DC7D1E"/>
    <w:rsid w:val="00DD0029"/>
    <w:rsid w:val="00DD0A7C"/>
    <w:rsid w:val="00DD0FA9"/>
    <w:rsid w:val="00DD169B"/>
    <w:rsid w:val="00DD1B55"/>
    <w:rsid w:val="00DD1B70"/>
    <w:rsid w:val="00DD2A34"/>
    <w:rsid w:val="00DD2B00"/>
    <w:rsid w:val="00DD32DA"/>
    <w:rsid w:val="00DD3B4F"/>
    <w:rsid w:val="00DD3BC6"/>
    <w:rsid w:val="00DD43E2"/>
    <w:rsid w:val="00DD48A7"/>
    <w:rsid w:val="00DD49BF"/>
    <w:rsid w:val="00DD4C05"/>
    <w:rsid w:val="00DD523A"/>
    <w:rsid w:val="00DD555F"/>
    <w:rsid w:val="00DD578E"/>
    <w:rsid w:val="00DD65A8"/>
    <w:rsid w:val="00DD6B3F"/>
    <w:rsid w:val="00DD6DA1"/>
    <w:rsid w:val="00DD7844"/>
    <w:rsid w:val="00DE0079"/>
    <w:rsid w:val="00DE01B2"/>
    <w:rsid w:val="00DE0A01"/>
    <w:rsid w:val="00DE1896"/>
    <w:rsid w:val="00DE1B36"/>
    <w:rsid w:val="00DE2871"/>
    <w:rsid w:val="00DE3B60"/>
    <w:rsid w:val="00DE3CD3"/>
    <w:rsid w:val="00DE3EE9"/>
    <w:rsid w:val="00DE44DF"/>
    <w:rsid w:val="00DE47F9"/>
    <w:rsid w:val="00DE5557"/>
    <w:rsid w:val="00DE59C8"/>
    <w:rsid w:val="00DE5EB9"/>
    <w:rsid w:val="00DE6552"/>
    <w:rsid w:val="00DE68D2"/>
    <w:rsid w:val="00DE6CB6"/>
    <w:rsid w:val="00DE741D"/>
    <w:rsid w:val="00DF0440"/>
    <w:rsid w:val="00DF0789"/>
    <w:rsid w:val="00DF0842"/>
    <w:rsid w:val="00DF1792"/>
    <w:rsid w:val="00DF1BBA"/>
    <w:rsid w:val="00DF1EAF"/>
    <w:rsid w:val="00DF25EC"/>
    <w:rsid w:val="00DF266B"/>
    <w:rsid w:val="00DF38B4"/>
    <w:rsid w:val="00DF3A1B"/>
    <w:rsid w:val="00DF3DC5"/>
    <w:rsid w:val="00DF4C9C"/>
    <w:rsid w:val="00DF5301"/>
    <w:rsid w:val="00DF5C3C"/>
    <w:rsid w:val="00DF65E9"/>
    <w:rsid w:val="00DF792D"/>
    <w:rsid w:val="00DF7C69"/>
    <w:rsid w:val="00DF7DB3"/>
    <w:rsid w:val="00E00FD9"/>
    <w:rsid w:val="00E01293"/>
    <w:rsid w:val="00E0251D"/>
    <w:rsid w:val="00E0327A"/>
    <w:rsid w:val="00E036C0"/>
    <w:rsid w:val="00E05D93"/>
    <w:rsid w:val="00E05F4D"/>
    <w:rsid w:val="00E0640C"/>
    <w:rsid w:val="00E075F2"/>
    <w:rsid w:val="00E0796E"/>
    <w:rsid w:val="00E07A1C"/>
    <w:rsid w:val="00E10AC2"/>
    <w:rsid w:val="00E11140"/>
    <w:rsid w:val="00E11DB4"/>
    <w:rsid w:val="00E12CCF"/>
    <w:rsid w:val="00E1409E"/>
    <w:rsid w:val="00E14473"/>
    <w:rsid w:val="00E14DCB"/>
    <w:rsid w:val="00E153FB"/>
    <w:rsid w:val="00E15C30"/>
    <w:rsid w:val="00E16600"/>
    <w:rsid w:val="00E16E1F"/>
    <w:rsid w:val="00E16FEB"/>
    <w:rsid w:val="00E171AA"/>
    <w:rsid w:val="00E20710"/>
    <w:rsid w:val="00E20C05"/>
    <w:rsid w:val="00E211CB"/>
    <w:rsid w:val="00E21215"/>
    <w:rsid w:val="00E2192B"/>
    <w:rsid w:val="00E228E1"/>
    <w:rsid w:val="00E238B2"/>
    <w:rsid w:val="00E248C2"/>
    <w:rsid w:val="00E248C4"/>
    <w:rsid w:val="00E249CE"/>
    <w:rsid w:val="00E24AF4"/>
    <w:rsid w:val="00E25B30"/>
    <w:rsid w:val="00E26265"/>
    <w:rsid w:val="00E26949"/>
    <w:rsid w:val="00E26A27"/>
    <w:rsid w:val="00E26F7A"/>
    <w:rsid w:val="00E303F1"/>
    <w:rsid w:val="00E3058A"/>
    <w:rsid w:val="00E3068F"/>
    <w:rsid w:val="00E310FA"/>
    <w:rsid w:val="00E32AF2"/>
    <w:rsid w:val="00E33048"/>
    <w:rsid w:val="00E331FD"/>
    <w:rsid w:val="00E33637"/>
    <w:rsid w:val="00E341C6"/>
    <w:rsid w:val="00E34A51"/>
    <w:rsid w:val="00E34DE6"/>
    <w:rsid w:val="00E353C2"/>
    <w:rsid w:val="00E353DF"/>
    <w:rsid w:val="00E35EBB"/>
    <w:rsid w:val="00E37093"/>
    <w:rsid w:val="00E375C3"/>
    <w:rsid w:val="00E37A36"/>
    <w:rsid w:val="00E40271"/>
    <w:rsid w:val="00E406A4"/>
    <w:rsid w:val="00E408AB"/>
    <w:rsid w:val="00E40C63"/>
    <w:rsid w:val="00E40F5A"/>
    <w:rsid w:val="00E4145A"/>
    <w:rsid w:val="00E415B6"/>
    <w:rsid w:val="00E41DFC"/>
    <w:rsid w:val="00E424DA"/>
    <w:rsid w:val="00E42D81"/>
    <w:rsid w:val="00E432E5"/>
    <w:rsid w:val="00E43769"/>
    <w:rsid w:val="00E43C0C"/>
    <w:rsid w:val="00E44462"/>
    <w:rsid w:val="00E45019"/>
    <w:rsid w:val="00E4592D"/>
    <w:rsid w:val="00E461A3"/>
    <w:rsid w:val="00E465F1"/>
    <w:rsid w:val="00E46623"/>
    <w:rsid w:val="00E46AF5"/>
    <w:rsid w:val="00E47F0A"/>
    <w:rsid w:val="00E5014B"/>
    <w:rsid w:val="00E503A0"/>
    <w:rsid w:val="00E515C1"/>
    <w:rsid w:val="00E51725"/>
    <w:rsid w:val="00E51D3B"/>
    <w:rsid w:val="00E525C7"/>
    <w:rsid w:val="00E528EF"/>
    <w:rsid w:val="00E52C26"/>
    <w:rsid w:val="00E534F7"/>
    <w:rsid w:val="00E54271"/>
    <w:rsid w:val="00E54CD2"/>
    <w:rsid w:val="00E56017"/>
    <w:rsid w:val="00E567FA"/>
    <w:rsid w:val="00E573B6"/>
    <w:rsid w:val="00E57F17"/>
    <w:rsid w:val="00E60827"/>
    <w:rsid w:val="00E60B30"/>
    <w:rsid w:val="00E6182A"/>
    <w:rsid w:val="00E624E1"/>
    <w:rsid w:val="00E627FD"/>
    <w:rsid w:val="00E62AA2"/>
    <w:rsid w:val="00E63331"/>
    <w:rsid w:val="00E6368A"/>
    <w:rsid w:val="00E63960"/>
    <w:rsid w:val="00E63E5A"/>
    <w:rsid w:val="00E643C3"/>
    <w:rsid w:val="00E64444"/>
    <w:rsid w:val="00E657FC"/>
    <w:rsid w:val="00E66265"/>
    <w:rsid w:val="00E665BE"/>
    <w:rsid w:val="00E66671"/>
    <w:rsid w:val="00E667D2"/>
    <w:rsid w:val="00E671A5"/>
    <w:rsid w:val="00E674C6"/>
    <w:rsid w:val="00E6759C"/>
    <w:rsid w:val="00E704FC"/>
    <w:rsid w:val="00E706E5"/>
    <w:rsid w:val="00E7172D"/>
    <w:rsid w:val="00E71A21"/>
    <w:rsid w:val="00E71DC8"/>
    <w:rsid w:val="00E72239"/>
    <w:rsid w:val="00E725A4"/>
    <w:rsid w:val="00E7268C"/>
    <w:rsid w:val="00E732B5"/>
    <w:rsid w:val="00E73631"/>
    <w:rsid w:val="00E736BE"/>
    <w:rsid w:val="00E73DBC"/>
    <w:rsid w:val="00E73F8A"/>
    <w:rsid w:val="00E743FC"/>
    <w:rsid w:val="00E7454C"/>
    <w:rsid w:val="00E74AB4"/>
    <w:rsid w:val="00E74B7B"/>
    <w:rsid w:val="00E74C1E"/>
    <w:rsid w:val="00E758F3"/>
    <w:rsid w:val="00E76666"/>
    <w:rsid w:val="00E76C51"/>
    <w:rsid w:val="00E76FCF"/>
    <w:rsid w:val="00E77A0F"/>
    <w:rsid w:val="00E800B1"/>
    <w:rsid w:val="00E80E81"/>
    <w:rsid w:val="00E818D3"/>
    <w:rsid w:val="00E81D2A"/>
    <w:rsid w:val="00E81FEF"/>
    <w:rsid w:val="00E82D7A"/>
    <w:rsid w:val="00E82D8C"/>
    <w:rsid w:val="00E830A0"/>
    <w:rsid w:val="00E83BEA"/>
    <w:rsid w:val="00E83CE5"/>
    <w:rsid w:val="00E84BBE"/>
    <w:rsid w:val="00E851D0"/>
    <w:rsid w:val="00E8617D"/>
    <w:rsid w:val="00E86B46"/>
    <w:rsid w:val="00E86FBE"/>
    <w:rsid w:val="00E87021"/>
    <w:rsid w:val="00E87286"/>
    <w:rsid w:val="00E876AD"/>
    <w:rsid w:val="00E87FC5"/>
    <w:rsid w:val="00E901B2"/>
    <w:rsid w:val="00E90410"/>
    <w:rsid w:val="00E9060D"/>
    <w:rsid w:val="00E909BC"/>
    <w:rsid w:val="00E91078"/>
    <w:rsid w:val="00E914CD"/>
    <w:rsid w:val="00E927C7"/>
    <w:rsid w:val="00E92A7E"/>
    <w:rsid w:val="00E92DC5"/>
    <w:rsid w:val="00E93C8A"/>
    <w:rsid w:val="00E93DC3"/>
    <w:rsid w:val="00E93E13"/>
    <w:rsid w:val="00E9401F"/>
    <w:rsid w:val="00E94383"/>
    <w:rsid w:val="00E94542"/>
    <w:rsid w:val="00E952BC"/>
    <w:rsid w:val="00E95995"/>
    <w:rsid w:val="00E963F6"/>
    <w:rsid w:val="00E96C40"/>
    <w:rsid w:val="00E96EA7"/>
    <w:rsid w:val="00EA0D2F"/>
    <w:rsid w:val="00EA1286"/>
    <w:rsid w:val="00EA1DB7"/>
    <w:rsid w:val="00EA2203"/>
    <w:rsid w:val="00EA2A25"/>
    <w:rsid w:val="00EA3F72"/>
    <w:rsid w:val="00EA46E0"/>
    <w:rsid w:val="00EA47C7"/>
    <w:rsid w:val="00EA6071"/>
    <w:rsid w:val="00EA6175"/>
    <w:rsid w:val="00EA67B4"/>
    <w:rsid w:val="00EA6B3F"/>
    <w:rsid w:val="00EA6C35"/>
    <w:rsid w:val="00EA7350"/>
    <w:rsid w:val="00EA7E40"/>
    <w:rsid w:val="00EA7F04"/>
    <w:rsid w:val="00EB0574"/>
    <w:rsid w:val="00EB0596"/>
    <w:rsid w:val="00EB059F"/>
    <w:rsid w:val="00EB1233"/>
    <w:rsid w:val="00EB182B"/>
    <w:rsid w:val="00EB269D"/>
    <w:rsid w:val="00EB28EB"/>
    <w:rsid w:val="00EB2F98"/>
    <w:rsid w:val="00EB3056"/>
    <w:rsid w:val="00EB3977"/>
    <w:rsid w:val="00EB3982"/>
    <w:rsid w:val="00EB4370"/>
    <w:rsid w:val="00EB47B0"/>
    <w:rsid w:val="00EB485F"/>
    <w:rsid w:val="00EB4C9C"/>
    <w:rsid w:val="00EB4D4A"/>
    <w:rsid w:val="00EB5738"/>
    <w:rsid w:val="00EB5E50"/>
    <w:rsid w:val="00EB6045"/>
    <w:rsid w:val="00EB60BC"/>
    <w:rsid w:val="00EB6839"/>
    <w:rsid w:val="00EB689C"/>
    <w:rsid w:val="00EB72B1"/>
    <w:rsid w:val="00EB7891"/>
    <w:rsid w:val="00EC02C9"/>
    <w:rsid w:val="00EC04E0"/>
    <w:rsid w:val="00EC0EAD"/>
    <w:rsid w:val="00EC21DD"/>
    <w:rsid w:val="00EC28E3"/>
    <w:rsid w:val="00EC2CFF"/>
    <w:rsid w:val="00EC3626"/>
    <w:rsid w:val="00EC3D78"/>
    <w:rsid w:val="00EC401E"/>
    <w:rsid w:val="00EC4D16"/>
    <w:rsid w:val="00EC4F16"/>
    <w:rsid w:val="00EC4F76"/>
    <w:rsid w:val="00EC5A47"/>
    <w:rsid w:val="00EC615C"/>
    <w:rsid w:val="00EC7237"/>
    <w:rsid w:val="00EC72DD"/>
    <w:rsid w:val="00ED0529"/>
    <w:rsid w:val="00ED159C"/>
    <w:rsid w:val="00ED1CFF"/>
    <w:rsid w:val="00ED1E3B"/>
    <w:rsid w:val="00ED262D"/>
    <w:rsid w:val="00ED328E"/>
    <w:rsid w:val="00ED3577"/>
    <w:rsid w:val="00ED3695"/>
    <w:rsid w:val="00ED3BFA"/>
    <w:rsid w:val="00ED3C73"/>
    <w:rsid w:val="00ED40F3"/>
    <w:rsid w:val="00ED455C"/>
    <w:rsid w:val="00ED4889"/>
    <w:rsid w:val="00ED491F"/>
    <w:rsid w:val="00ED59E8"/>
    <w:rsid w:val="00ED5B0A"/>
    <w:rsid w:val="00EE0222"/>
    <w:rsid w:val="00EE095B"/>
    <w:rsid w:val="00EE0C50"/>
    <w:rsid w:val="00EE0CEC"/>
    <w:rsid w:val="00EE147A"/>
    <w:rsid w:val="00EE18C5"/>
    <w:rsid w:val="00EE19C6"/>
    <w:rsid w:val="00EE1C65"/>
    <w:rsid w:val="00EE28B8"/>
    <w:rsid w:val="00EE2AE9"/>
    <w:rsid w:val="00EE2B43"/>
    <w:rsid w:val="00EE31C4"/>
    <w:rsid w:val="00EE34BC"/>
    <w:rsid w:val="00EE3972"/>
    <w:rsid w:val="00EE3B9B"/>
    <w:rsid w:val="00EE3BAE"/>
    <w:rsid w:val="00EE43D3"/>
    <w:rsid w:val="00EE59C2"/>
    <w:rsid w:val="00EE5FCD"/>
    <w:rsid w:val="00EE601C"/>
    <w:rsid w:val="00EE652E"/>
    <w:rsid w:val="00EE6A6E"/>
    <w:rsid w:val="00EF02AE"/>
    <w:rsid w:val="00EF0A63"/>
    <w:rsid w:val="00EF219F"/>
    <w:rsid w:val="00EF234B"/>
    <w:rsid w:val="00EF25DB"/>
    <w:rsid w:val="00EF270C"/>
    <w:rsid w:val="00EF30E6"/>
    <w:rsid w:val="00EF34A6"/>
    <w:rsid w:val="00EF36FE"/>
    <w:rsid w:val="00EF3B64"/>
    <w:rsid w:val="00EF7A5A"/>
    <w:rsid w:val="00F01B44"/>
    <w:rsid w:val="00F01F8F"/>
    <w:rsid w:val="00F02385"/>
    <w:rsid w:val="00F02992"/>
    <w:rsid w:val="00F03929"/>
    <w:rsid w:val="00F04141"/>
    <w:rsid w:val="00F04A25"/>
    <w:rsid w:val="00F04A90"/>
    <w:rsid w:val="00F04B60"/>
    <w:rsid w:val="00F0523A"/>
    <w:rsid w:val="00F055CF"/>
    <w:rsid w:val="00F064E9"/>
    <w:rsid w:val="00F06DF3"/>
    <w:rsid w:val="00F072A8"/>
    <w:rsid w:val="00F073E6"/>
    <w:rsid w:val="00F079F0"/>
    <w:rsid w:val="00F07FE2"/>
    <w:rsid w:val="00F1105C"/>
    <w:rsid w:val="00F119B9"/>
    <w:rsid w:val="00F11A74"/>
    <w:rsid w:val="00F122BD"/>
    <w:rsid w:val="00F12304"/>
    <w:rsid w:val="00F12F2A"/>
    <w:rsid w:val="00F1364E"/>
    <w:rsid w:val="00F13CA5"/>
    <w:rsid w:val="00F140AE"/>
    <w:rsid w:val="00F14CEC"/>
    <w:rsid w:val="00F14D80"/>
    <w:rsid w:val="00F14DCC"/>
    <w:rsid w:val="00F15A29"/>
    <w:rsid w:val="00F15B4C"/>
    <w:rsid w:val="00F15CFB"/>
    <w:rsid w:val="00F16C88"/>
    <w:rsid w:val="00F17152"/>
    <w:rsid w:val="00F176C2"/>
    <w:rsid w:val="00F17F50"/>
    <w:rsid w:val="00F21126"/>
    <w:rsid w:val="00F2187E"/>
    <w:rsid w:val="00F21A0B"/>
    <w:rsid w:val="00F23B86"/>
    <w:rsid w:val="00F24595"/>
    <w:rsid w:val="00F259BB"/>
    <w:rsid w:val="00F26014"/>
    <w:rsid w:val="00F261A8"/>
    <w:rsid w:val="00F263F4"/>
    <w:rsid w:val="00F26C00"/>
    <w:rsid w:val="00F279E3"/>
    <w:rsid w:val="00F27EE1"/>
    <w:rsid w:val="00F31988"/>
    <w:rsid w:val="00F319D5"/>
    <w:rsid w:val="00F31F2C"/>
    <w:rsid w:val="00F329DA"/>
    <w:rsid w:val="00F32E97"/>
    <w:rsid w:val="00F33409"/>
    <w:rsid w:val="00F33B26"/>
    <w:rsid w:val="00F33EC4"/>
    <w:rsid w:val="00F348F5"/>
    <w:rsid w:val="00F354E8"/>
    <w:rsid w:val="00F35A91"/>
    <w:rsid w:val="00F37280"/>
    <w:rsid w:val="00F3737D"/>
    <w:rsid w:val="00F401C4"/>
    <w:rsid w:val="00F40495"/>
    <w:rsid w:val="00F4063C"/>
    <w:rsid w:val="00F406CB"/>
    <w:rsid w:val="00F412FD"/>
    <w:rsid w:val="00F418B8"/>
    <w:rsid w:val="00F42190"/>
    <w:rsid w:val="00F42375"/>
    <w:rsid w:val="00F424EA"/>
    <w:rsid w:val="00F43C1A"/>
    <w:rsid w:val="00F43E6A"/>
    <w:rsid w:val="00F44338"/>
    <w:rsid w:val="00F44823"/>
    <w:rsid w:val="00F448B2"/>
    <w:rsid w:val="00F4499B"/>
    <w:rsid w:val="00F44CD7"/>
    <w:rsid w:val="00F44FB7"/>
    <w:rsid w:val="00F45E3E"/>
    <w:rsid w:val="00F463A8"/>
    <w:rsid w:val="00F46893"/>
    <w:rsid w:val="00F47025"/>
    <w:rsid w:val="00F47A5D"/>
    <w:rsid w:val="00F5125F"/>
    <w:rsid w:val="00F51B1B"/>
    <w:rsid w:val="00F51C40"/>
    <w:rsid w:val="00F51E75"/>
    <w:rsid w:val="00F51F59"/>
    <w:rsid w:val="00F52657"/>
    <w:rsid w:val="00F52904"/>
    <w:rsid w:val="00F52B13"/>
    <w:rsid w:val="00F53219"/>
    <w:rsid w:val="00F53E14"/>
    <w:rsid w:val="00F547AA"/>
    <w:rsid w:val="00F55499"/>
    <w:rsid w:val="00F561DB"/>
    <w:rsid w:val="00F57323"/>
    <w:rsid w:val="00F57534"/>
    <w:rsid w:val="00F600A4"/>
    <w:rsid w:val="00F61744"/>
    <w:rsid w:val="00F62118"/>
    <w:rsid w:val="00F621B8"/>
    <w:rsid w:val="00F62D9B"/>
    <w:rsid w:val="00F6320D"/>
    <w:rsid w:val="00F636B1"/>
    <w:rsid w:val="00F63ADF"/>
    <w:rsid w:val="00F63B88"/>
    <w:rsid w:val="00F64032"/>
    <w:rsid w:val="00F642DB"/>
    <w:rsid w:val="00F6453E"/>
    <w:rsid w:val="00F65EE5"/>
    <w:rsid w:val="00F66B03"/>
    <w:rsid w:val="00F66DEA"/>
    <w:rsid w:val="00F67046"/>
    <w:rsid w:val="00F6759E"/>
    <w:rsid w:val="00F67A1B"/>
    <w:rsid w:val="00F67F8B"/>
    <w:rsid w:val="00F70A26"/>
    <w:rsid w:val="00F70A34"/>
    <w:rsid w:val="00F71373"/>
    <w:rsid w:val="00F71BB2"/>
    <w:rsid w:val="00F71FD8"/>
    <w:rsid w:val="00F72274"/>
    <w:rsid w:val="00F72846"/>
    <w:rsid w:val="00F72871"/>
    <w:rsid w:val="00F73DFB"/>
    <w:rsid w:val="00F74CB3"/>
    <w:rsid w:val="00F75CA0"/>
    <w:rsid w:val="00F76429"/>
    <w:rsid w:val="00F76613"/>
    <w:rsid w:val="00F7692B"/>
    <w:rsid w:val="00F77447"/>
    <w:rsid w:val="00F77D06"/>
    <w:rsid w:val="00F80950"/>
    <w:rsid w:val="00F810C5"/>
    <w:rsid w:val="00F81216"/>
    <w:rsid w:val="00F815B8"/>
    <w:rsid w:val="00F81732"/>
    <w:rsid w:val="00F8270B"/>
    <w:rsid w:val="00F8291C"/>
    <w:rsid w:val="00F829BC"/>
    <w:rsid w:val="00F82C8B"/>
    <w:rsid w:val="00F82EB1"/>
    <w:rsid w:val="00F83173"/>
    <w:rsid w:val="00F83219"/>
    <w:rsid w:val="00F836C6"/>
    <w:rsid w:val="00F83D0F"/>
    <w:rsid w:val="00F84002"/>
    <w:rsid w:val="00F84E25"/>
    <w:rsid w:val="00F84EF3"/>
    <w:rsid w:val="00F851F0"/>
    <w:rsid w:val="00F8772B"/>
    <w:rsid w:val="00F87742"/>
    <w:rsid w:val="00F87F56"/>
    <w:rsid w:val="00F908C5"/>
    <w:rsid w:val="00F90BB7"/>
    <w:rsid w:val="00F90F18"/>
    <w:rsid w:val="00F910BB"/>
    <w:rsid w:val="00F913B3"/>
    <w:rsid w:val="00F9151E"/>
    <w:rsid w:val="00F91BD1"/>
    <w:rsid w:val="00F91BE3"/>
    <w:rsid w:val="00F927D9"/>
    <w:rsid w:val="00F927E7"/>
    <w:rsid w:val="00F92DE6"/>
    <w:rsid w:val="00F931CB"/>
    <w:rsid w:val="00F93800"/>
    <w:rsid w:val="00F945B5"/>
    <w:rsid w:val="00F94682"/>
    <w:rsid w:val="00F95615"/>
    <w:rsid w:val="00F9583A"/>
    <w:rsid w:val="00F967CC"/>
    <w:rsid w:val="00F96D7C"/>
    <w:rsid w:val="00F9732D"/>
    <w:rsid w:val="00F97799"/>
    <w:rsid w:val="00F97A8E"/>
    <w:rsid w:val="00F97B35"/>
    <w:rsid w:val="00FA0098"/>
    <w:rsid w:val="00FA010D"/>
    <w:rsid w:val="00FA1979"/>
    <w:rsid w:val="00FA2A8A"/>
    <w:rsid w:val="00FA4CBD"/>
    <w:rsid w:val="00FA4E55"/>
    <w:rsid w:val="00FA58BA"/>
    <w:rsid w:val="00FA5EB3"/>
    <w:rsid w:val="00FA636A"/>
    <w:rsid w:val="00FA66B3"/>
    <w:rsid w:val="00FA6AD3"/>
    <w:rsid w:val="00FA6D2F"/>
    <w:rsid w:val="00FA7136"/>
    <w:rsid w:val="00FA7523"/>
    <w:rsid w:val="00FA7A3B"/>
    <w:rsid w:val="00FA7F54"/>
    <w:rsid w:val="00FB034E"/>
    <w:rsid w:val="00FB1008"/>
    <w:rsid w:val="00FB22E0"/>
    <w:rsid w:val="00FB25F9"/>
    <w:rsid w:val="00FB31B6"/>
    <w:rsid w:val="00FB3F83"/>
    <w:rsid w:val="00FB50AC"/>
    <w:rsid w:val="00FB527A"/>
    <w:rsid w:val="00FB665E"/>
    <w:rsid w:val="00FB673B"/>
    <w:rsid w:val="00FB7CA2"/>
    <w:rsid w:val="00FB7E62"/>
    <w:rsid w:val="00FC0157"/>
    <w:rsid w:val="00FC0CF4"/>
    <w:rsid w:val="00FC1120"/>
    <w:rsid w:val="00FC2430"/>
    <w:rsid w:val="00FC2891"/>
    <w:rsid w:val="00FC2C8A"/>
    <w:rsid w:val="00FC2E47"/>
    <w:rsid w:val="00FC3154"/>
    <w:rsid w:val="00FC53AF"/>
    <w:rsid w:val="00FC58DF"/>
    <w:rsid w:val="00FC5B61"/>
    <w:rsid w:val="00FC6245"/>
    <w:rsid w:val="00FC6638"/>
    <w:rsid w:val="00FD1C42"/>
    <w:rsid w:val="00FD1FD4"/>
    <w:rsid w:val="00FD2AAC"/>
    <w:rsid w:val="00FD2D50"/>
    <w:rsid w:val="00FD2DCD"/>
    <w:rsid w:val="00FD3241"/>
    <w:rsid w:val="00FD454A"/>
    <w:rsid w:val="00FD51B7"/>
    <w:rsid w:val="00FD54D2"/>
    <w:rsid w:val="00FD716D"/>
    <w:rsid w:val="00FD7825"/>
    <w:rsid w:val="00FE04B7"/>
    <w:rsid w:val="00FE0A0D"/>
    <w:rsid w:val="00FE0A5F"/>
    <w:rsid w:val="00FE0B7C"/>
    <w:rsid w:val="00FE0BFE"/>
    <w:rsid w:val="00FE106C"/>
    <w:rsid w:val="00FE155E"/>
    <w:rsid w:val="00FE1879"/>
    <w:rsid w:val="00FE1C04"/>
    <w:rsid w:val="00FE1CFE"/>
    <w:rsid w:val="00FE2FDC"/>
    <w:rsid w:val="00FE3CE2"/>
    <w:rsid w:val="00FE4655"/>
    <w:rsid w:val="00FE4E10"/>
    <w:rsid w:val="00FE6BA7"/>
    <w:rsid w:val="00FE7A4B"/>
    <w:rsid w:val="00FF088C"/>
    <w:rsid w:val="00FF0A02"/>
    <w:rsid w:val="00FF110B"/>
    <w:rsid w:val="00FF140C"/>
    <w:rsid w:val="00FF1B41"/>
    <w:rsid w:val="00FF2116"/>
    <w:rsid w:val="00FF2791"/>
    <w:rsid w:val="00FF28B1"/>
    <w:rsid w:val="00FF2C56"/>
    <w:rsid w:val="00FF2D37"/>
    <w:rsid w:val="00FF373A"/>
    <w:rsid w:val="00FF3AFF"/>
    <w:rsid w:val="00FF40A6"/>
    <w:rsid w:val="00FF41E3"/>
    <w:rsid w:val="00FF5063"/>
    <w:rsid w:val="00FF62E7"/>
    <w:rsid w:val="00FF6768"/>
    <w:rsid w:val="00FF6A03"/>
    <w:rsid w:val="00FF72C4"/>
    <w:rsid w:val="00FF7F44"/>
    <w:rsid w:val="0108ACF3"/>
    <w:rsid w:val="01299DF5"/>
    <w:rsid w:val="014B9F98"/>
    <w:rsid w:val="01BDCF58"/>
    <w:rsid w:val="01D86337"/>
    <w:rsid w:val="01E8B3CC"/>
    <w:rsid w:val="01EC422B"/>
    <w:rsid w:val="020931F9"/>
    <w:rsid w:val="02882373"/>
    <w:rsid w:val="02CB26FB"/>
    <w:rsid w:val="0301CF81"/>
    <w:rsid w:val="0328244D"/>
    <w:rsid w:val="033485D5"/>
    <w:rsid w:val="03D0EDB2"/>
    <w:rsid w:val="03E642F5"/>
    <w:rsid w:val="041EA910"/>
    <w:rsid w:val="04A3007B"/>
    <w:rsid w:val="04B29511"/>
    <w:rsid w:val="04D5F4D7"/>
    <w:rsid w:val="051DD29E"/>
    <w:rsid w:val="052D8C0A"/>
    <w:rsid w:val="05470FDA"/>
    <w:rsid w:val="054FE678"/>
    <w:rsid w:val="0579A118"/>
    <w:rsid w:val="05A112EE"/>
    <w:rsid w:val="05DF3EFB"/>
    <w:rsid w:val="05E5AFDB"/>
    <w:rsid w:val="0606F2E6"/>
    <w:rsid w:val="061DD573"/>
    <w:rsid w:val="062CD2B1"/>
    <w:rsid w:val="062ED69C"/>
    <w:rsid w:val="0647F90B"/>
    <w:rsid w:val="06490049"/>
    <w:rsid w:val="064B74FF"/>
    <w:rsid w:val="066E0867"/>
    <w:rsid w:val="0670237F"/>
    <w:rsid w:val="069FD97B"/>
    <w:rsid w:val="06D5EAB3"/>
    <w:rsid w:val="06D97C7D"/>
    <w:rsid w:val="06E1F30F"/>
    <w:rsid w:val="07022B97"/>
    <w:rsid w:val="0707CF2D"/>
    <w:rsid w:val="0714CA2E"/>
    <w:rsid w:val="07423686"/>
    <w:rsid w:val="074A2749"/>
    <w:rsid w:val="078A673E"/>
    <w:rsid w:val="07A3B649"/>
    <w:rsid w:val="07C087CB"/>
    <w:rsid w:val="07E3F49E"/>
    <w:rsid w:val="07E6E2A1"/>
    <w:rsid w:val="07F502A3"/>
    <w:rsid w:val="08171EB3"/>
    <w:rsid w:val="0834B3BB"/>
    <w:rsid w:val="08B893CE"/>
    <w:rsid w:val="08BA1788"/>
    <w:rsid w:val="09164FD9"/>
    <w:rsid w:val="09438FFB"/>
    <w:rsid w:val="09777585"/>
    <w:rsid w:val="09A48C8D"/>
    <w:rsid w:val="09D453BE"/>
    <w:rsid w:val="09E0803E"/>
    <w:rsid w:val="0A145557"/>
    <w:rsid w:val="0A3D2D89"/>
    <w:rsid w:val="0A4C88AD"/>
    <w:rsid w:val="0A6072E3"/>
    <w:rsid w:val="0A6D8EDC"/>
    <w:rsid w:val="0A77E5EA"/>
    <w:rsid w:val="0AF7AB8B"/>
    <w:rsid w:val="0B1E0736"/>
    <w:rsid w:val="0B8C111C"/>
    <w:rsid w:val="0B90B6A0"/>
    <w:rsid w:val="0B93FFF4"/>
    <w:rsid w:val="0BBBEC93"/>
    <w:rsid w:val="0BBFF5D4"/>
    <w:rsid w:val="0BCCDDB2"/>
    <w:rsid w:val="0BD8CC0A"/>
    <w:rsid w:val="0C81197A"/>
    <w:rsid w:val="0C908003"/>
    <w:rsid w:val="0CD81A1B"/>
    <w:rsid w:val="0CDCBE2F"/>
    <w:rsid w:val="0D432E6B"/>
    <w:rsid w:val="0D4E834E"/>
    <w:rsid w:val="0DAB8B07"/>
    <w:rsid w:val="0DD68B42"/>
    <w:rsid w:val="0DE9967F"/>
    <w:rsid w:val="0E35D953"/>
    <w:rsid w:val="0E80C17E"/>
    <w:rsid w:val="0ECD9717"/>
    <w:rsid w:val="0F0790D1"/>
    <w:rsid w:val="0F537071"/>
    <w:rsid w:val="0F7BFD83"/>
    <w:rsid w:val="0F9893E3"/>
    <w:rsid w:val="0FE79EE0"/>
    <w:rsid w:val="0FFB686E"/>
    <w:rsid w:val="0FFC6ABC"/>
    <w:rsid w:val="10AE95DB"/>
    <w:rsid w:val="10B76333"/>
    <w:rsid w:val="10C7DB76"/>
    <w:rsid w:val="10E8B7E3"/>
    <w:rsid w:val="111B6EBA"/>
    <w:rsid w:val="1128286E"/>
    <w:rsid w:val="1128D56F"/>
    <w:rsid w:val="113F7B01"/>
    <w:rsid w:val="11451772"/>
    <w:rsid w:val="118DF525"/>
    <w:rsid w:val="11E401AD"/>
    <w:rsid w:val="12453B99"/>
    <w:rsid w:val="1267FA48"/>
    <w:rsid w:val="12A6B410"/>
    <w:rsid w:val="12C8D282"/>
    <w:rsid w:val="12CCA95D"/>
    <w:rsid w:val="12E1D380"/>
    <w:rsid w:val="12E61E1E"/>
    <w:rsid w:val="132E605E"/>
    <w:rsid w:val="133BAB5A"/>
    <w:rsid w:val="1341732A"/>
    <w:rsid w:val="1341DE45"/>
    <w:rsid w:val="138E8C13"/>
    <w:rsid w:val="13B5ABDB"/>
    <w:rsid w:val="13D3346D"/>
    <w:rsid w:val="13DF584B"/>
    <w:rsid w:val="13E55A8D"/>
    <w:rsid w:val="13F2ADFC"/>
    <w:rsid w:val="14770336"/>
    <w:rsid w:val="1480FD08"/>
    <w:rsid w:val="149F02C3"/>
    <w:rsid w:val="14CBF497"/>
    <w:rsid w:val="14D132E4"/>
    <w:rsid w:val="14DA2062"/>
    <w:rsid w:val="151A4AB5"/>
    <w:rsid w:val="15204A70"/>
    <w:rsid w:val="15331F50"/>
    <w:rsid w:val="1541BE69"/>
    <w:rsid w:val="1569AD4D"/>
    <w:rsid w:val="157530C1"/>
    <w:rsid w:val="157A4245"/>
    <w:rsid w:val="15E0A108"/>
    <w:rsid w:val="1600A8EB"/>
    <w:rsid w:val="1640C43F"/>
    <w:rsid w:val="164FF731"/>
    <w:rsid w:val="16619D47"/>
    <w:rsid w:val="16828B94"/>
    <w:rsid w:val="16964282"/>
    <w:rsid w:val="16CE4463"/>
    <w:rsid w:val="16F51D8E"/>
    <w:rsid w:val="1737827B"/>
    <w:rsid w:val="17507BED"/>
    <w:rsid w:val="1762A356"/>
    <w:rsid w:val="177014DC"/>
    <w:rsid w:val="179A6F33"/>
    <w:rsid w:val="17B73B31"/>
    <w:rsid w:val="17C685EC"/>
    <w:rsid w:val="17CB0931"/>
    <w:rsid w:val="17E205D8"/>
    <w:rsid w:val="17F888D0"/>
    <w:rsid w:val="18037BB9"/>
    <w:rsid w:val="18415ABA"/>
    <w:rsid w:val="1852E47C"/>
    <w:rsid w:val="18560FE5"/>
    <w:rsid w:val="18A6F806"/>
    <w:rsid w:val="18AA1CDF"/>
    <w:rsid w:val="18AAACCC"/>
    <w:rsid w:val="18B93B4E"/>
    <w:rsid w:val="18D1581B"/>
    <w:rsid w:val="18DE48DC"/>
    <w:rsid w:val="18F2C662"/>
    <w:rsid w:val="19042E6C"/>
    <w:rsid w:val="190C5464"/>
    <w:rsid w:val="1940F967"/>
    <w:rsid w:val="19572A42"/>
    <w:rsid w:val="19E4F655"/>
    <w:rsid w:val="19EAE91C"/>
    <w:rsid w:val="19FBF17C"/>
    <w:rsid w:val="1A30EFBA"/>
    <w:rsid w:val="1A4AC732"/>
    <w:rsid w:val="1A5A638D"/>
    <w:rsid w:val="1A8EC4BD"/>
    <w:rsid w:val="1AB2469D"/>
    <w:rsid w:val="1ACC4472"/>
    <w:rsid w:val="1AEB005B"/>
    <w:rsid w:val="1B1E5921"/>
    <w:rsid w:val="1B4FED15"/>
    <w:rsid w:val="1BAC38D1"/>
    <w:rsid w:val="1BB82F10"/>
    <w:rsid w:val="1C0E26B7"/>
    <w:rsid w:val="1C102168"/>
    <w:rsid w:val="1C50557E"/>
    <w:rsid w:val="1C5F3723"/>
    <w:rsid w:val="1CA03516"/>
    <w:rsid w:val="1CF27EFD"/>
    <w:rsid w:val="1D28AA06"/>
    <w:rsid w:val="1D8100DD"/>
    <w:rsid w:val="1D93DE0B"/>
    <w:rsid w:val="1DA4A503"/>
    <w:rsid w:val="1DC3F611"/>
    <w:rsid w:val="1DEB050D"/>
    <w:rsid w:val="1E4B33F0"/>
    <w:rsid w:val="1E603690"/>
    <w:rsid w:val="1E6923AB"/>
    <w:rsid w:val="1E6EA6D8"/>
    <w:rsid w:val="1E834FBA"/>
    <w:rsid w:val="1E9A5818"/>
    <w:rsid w:val="1EDE7F2A"/>
    <w:rsid w:val="1EEECAF1"/>
    <w:rsid w:val="1F0ABCD2"/>
    <w:rsid w:val="1F1DF101"/>
    <w:rsid w:val="1F57B5A1"/>
    <w:rsid w:val="1F65D71A"/>
    <w:rsid w:val="1FD5A7AD"/>
    <w:rsid w:val="1FFE848A"/>
    <w:rsid w:val="1FFF2AB9"/>
    <w:rsid w:val="203156A2"/>
    <w:rsid w:val="2064B5B2"/>
    <w:rsid w:val="207FF3EE"/>
    <w:rsid w:val="2096A2FA"/>
    <w:rsid w:val="20EBAF29"/>
    <w:rsid w:val="20F77008"/>
    <w:rsid w:val="210FC2B0"/>
    <w:rsid w:val="214BDE58"/>
    <w:rsid w:val="2154A996"/>
    <w:rsid w:val="21661445"/>
    <w:rsid w:val="218FA548"/>
    <w:rsid w:val="21E91CE2"/>
    <w:rsid w:val="21F5D922"/>
    <w:rsid w:val="2202425E"/>
    <w:rsid w:val="2278FFBB"/>
    <w:rsid w:val="22796C10"/>
    <w:rsid w:val="227ADB9B"/>
    <w:rsid w:val="227F7790"/>
    <w:rsid w:val="228C69CD"/>
    <w:rsid w:val="2295728B"/>
    <w:rsid w:val="22BF0E84"/>
    <w:rsid w:val="22C3CDDB"/>
    <w:rsid w:val="22C4BD4F"/>
    <w:rsid w:val="22C6213A"/>
    <w:rsid w:val="22D96100"/>
    <w:rsid w:val="22E96A54"/>
    <w:rsid w:val="23330B2C"/>
    <w:rsid w:val="23364C15"/>
    <w:rsid w:val="235B4022"/>
    <w:rsid w:val="236C59A6"/>
    <w:rsid w:val="238E2BB8"/>
    <w:rsid w:val="23947F7B"/>
    <w:rsid w:val="239DD7DF"/>
    <w:rsid w:val="239F6AAA"/>
    <w:rsid w:val="23B80576"/>
    <w:rsid w:val="23C4F2E8"/>
    <w:rsid w:val="247082F8"/>
    <w:rsid w:val="24B34F12"/>
    <w:rsid w:val="24B5A190"/>
    <w:rsid w:val="24CED94D"/>
    <w:rsid w:val="24D58D6C"/>
    <w:rsid w:val="24F71151"/>
    <w:rsid w:val="251A4FB0"/>
    <w:rsid w:val="25242700"/>
    <w:rsid w:val="2599DBD6"/>
    <w:rsid w:val="25CB955D"/>
    <w:rsid w:val="25F6D264"/>
    <w:rsid w:val="2605D0B1"/>
    <w:rsid w:val="262D40DF"/>
    <w:rsid w:val="263EFBFE"/>
    <w:rsid w:val="26414F2C"/>
    <w:rsid w:val="266D19BC"/>
    <w:rsid w:val="266F3612"/>
    <w:rsid w:val="2673F51F"/>
    <w:rsid w:val="267D5C24"/>
    <w:rsid w:val="26822038"/>
    <w:rsid w:val="269F05AC"/>
    <w:rsid w:val="26F16249"/>
    <w:rsid w:val="26FEF361"/>
    <w:rsid w:val="277D3CFA"/>
    <w:rsid w:val="278B31AD"/>
    <w:rsid w:val="27F9B8CD"/>
    <w:rsid w:val="27FC619E"/>
    <w:rsid w:val="2836E6F7"/>
    <w:rsid w:val="284938F1"/>
    <w:rsid w:val="2849DAE5"/>
    <w:rsid w:val="287A9C9F"/>
    <w:rsid w:val="28C7DFB9"/>
    <w:rsid w:val="28DB6AFC"/>
    <w:rsid w:val="29004095"/>
    <w:rsid w:val="294A6601"/>
    <w:rsid w:val="294A71FC"/>
    <w:rsid w:val="2955EF8E"/>
    <w:rsid w:val="296C5BAA"/>
    <w:rsid w:val="297B0422"/>
    <w:rsid w:val="2987E381"/>
    <w:rsid w:val="298F17CF"/>
    <w:rsid w:val="29CF8E89"/>
    <w:rsid w:val="2A019DAC"/>
    <w:rsid w:val="2A53C5CA"/>
    <w:rsid w:val="2A8BF2F5"/>
    <w:rsid w:val="2A9F1AD8"/>
    <w:rsid w:val="2AB57591"/>
    <w:rsid w:val="2AC2906B"/>
    <w:rsid w:val="2AC969C8"/>
    <w:rsid w:val="2AD389EB"/>
    <w:rsid w:val="2AE9365C"/>
    <w:rsid w:val="2AE9D15F"/>
    <w:rsid w:val="2AEA234A"/>
    <w:rsid w:val="2B31ECEA"/>
    <w:rsid w:val="2B3C08FF"/>
    <w:rsid w:val="2B45F236"/>
    <w:rsid w:val="2B7DA12E"/>
    <w:rsid w:val="2BA80635"/>
    <w:rsid w:val="2BF127FC"/>
    <w:rsid w:val="2BF7E994"/>
    <w:rsid w:val="2BFC05CD"/>
    <w:rsid w:val="2C1F5250"/>
    <w:rsid w:val="2C2A02D4"/>
    <w:rsid w:val="2C83D083"/>
    <w:rsid w:val="2CD92698"/>
    <w:rsid w:val="2CFEE8D6"/>
    <w:rsid w:val="2D0F4BED"/>
    <w:rsid w:val="2D447595"/>
    <w:rsid w:val="2D6D333E"/>
    <w:rsid w:val="2D88631C"/>
    <w:rsid w:val="2E2783A0"/>
    <w:rsid w:val="2E372BCE"/>
    <w:rsid w:val="2E43F15E"/>
    <w:rsid w:val="2E62F8B4"/>
    <w:rsid w:val="2E8BD763"/>
    <w:rsid w:val="2EA5EB12"/>
    <w:rsid w:val="2EA71B89"/>
    <w:rsid w:val="2EAEED9B"/>
    <w:rsid w:val="2EBABBCE"/>
    <w:rsid w:val="2EFFA87A"/>
    <w:rsid w:val="2F114B04"/>
    <w:rsid w:val="2F2B6F47"/>
    <w:rsid w:val="2F55B131"/>
    <w:rsid w:val="2F862E46"/>
    <w:rsid w:val="2F920B62"/>
    <w:rsid w:val="2FEDD9B3"/>
    <w:rsid w:val="2FF4037B"/>
    <w:rsid w:val="306AFEB0"/>
    <w:rsid w:val="3077F4AE"/>
    <w:rsid w:val="308C24A6"/>
    <w:rsid w:val="309832C4"/>
    <w:rsid w:val="30A14A7E"/>
    <w:rsid w:val="31599385"/>
    <w:rsid w:val="31B54570"/>
    <w:rsid w:val="320FD699"/>
    <w:rsid w:val="323FC219"/>
    <w:rsid w:val="324770F6"/>
    <w:rsid w:val="324B4B8D"/>
    <w:rsid w:val="3253C67F"/>
    <w:rsid w:val="329C67ED"/>
    <w:rsid w:val="329CE090"/>
    <w:rsid w:val="32A03B53"/>
    <w:rsid w:val="32B29B4E"/>
    <w:rsid w:val="32EDE040"/>
    <w:rsid w:val="330A7609"/>
    <w:rsid w:val="3310F457"/>
    <w:rsid w:val="33144053"/>
    <w:rsid w:val="3314B4C6"/>
    <w:rsid w:val="3326F48C"/>
    <w:rsid w:val="33362C88"/>
    <w:rsid w:val="337CEF73"/>
    <w:rsid w:val="33C1E401"/>
    <w:rsid w:val="33F7E3BB"/>
    <w:rsid w:val="34083CAF"/>
    <w:rsid w:val="3453721E"/>
    <w:rsid w:val="34B92E08"/>
    <w:rsid w:val="34CABECA"/>
    <w:rsid w:val="34E2A152"/>
    <w:rsid w:val="34F2373E"/>
    <w:rsid w:val="34FD74C0"/>
    <w:rsid w:val="351B09D6"/>
    <w:rsid w:val="351F285A"/>
    <w:rsid w:val="3520B4EA"/>
    <w:rsid w:val="35322807"/>
    <w:rsid w:val="353D22EA"/>
    <w:rsid w:val="356C13C0"/>
    <w:rsid w:val="35A6DD50"/>
    <w:rsid w:val="35E8BCF0"/>
    <w:rsid w:val="360A30E2"/>
    <w:rsid w:val="3630BA1D"/>
    <w:rsid w:val="3649FF92"/>
    <w:rsid w:val="364A4C14"/>
    <w:rsid w:val="3677234C"/>
    <w:rsid w:val="367ED300"/>
    <w:rsid w:val="368AD636"/>
    <w:rsid w:val="3699022B"/>
    <w:rsid w:val="369DF38D"/>
    <w:rsid w:val="376146C9"/>
    <w:rsid w:val="379441AE"/>
    <w:rsid w:val="37B4999F"/>
    <w:rsid w:val="37D1D778"/>
    <w:rsid w:val="37D7F288"/>
    <w:rsid w:val="37EEBA05"/>
    <w:rsid w:val="383F3473"/>
    <w:rsid w:val="385F0E3C"/>
    <w:rsid w:val="387A26B9"/>
    <w:rsid w:val="38C18310"/>
    <w:rsid w:val="38FAF536"/>
    <w:rsid w:val="39081D45"/>
    <w:rsid w:val="39419406"/>
    <w:rsid w:val="396E2635"/>
    <w:rsid w:val="39E88FB3"/>
    <w:rsid w:val="3A17BFA5"/>
    <w:rsid w:val="3A1F51F9"/>
    <w:rsid w:val="3A4637C1"/>
    <w:rsid w:val="3A7ABBC6"/>
    <w:rsid w:val="3A83E71B"/>
    <w:rsid w:val="3A8FD103"/>
    <w:rsid w:val="3A9E7512"/>
    <w:rsid w:val="3AA593AD"/>
    <w:rsid w:val="3ABD8FAB"/>
    <w:rsid w:val="3AC01037"/>
    <w:rsid w:val="3ACDA5CE"/>
    <w:rsid w:val="3AD9BBD9"/>
    <w:rsid w:val="3B11D1E5"/>
    <w:rsid w:val="3B50C0FB"/>
    <w:rsid w:val="3B987BC2"/>
    <w:rsid w:val="3BCE59C3"/>
    <w:rsid w:val="3BFFF92B"/>
    <w:rsid w:val="3C1E90D0"/>
    <w:rsid w:val="3C30C92A"/>
    <w:rsid w:val="3C4800AB"/>
    <w:rsid w:val="3C711C2F"/>
    <w:rsid w:val="3C759231"/>
    <w:rsid w:val="3C9F844C"/>
    <w:rsid w:val="3CC5CA47"/>
    <w:rsid w:val="3CE3919F"/>
    <w:rsid w:val="3CF21853"/>
    <w:rsid w:val="3CFBB92C"/>
    <w:rsid w:val="3D09237E"/>
    <w:rsid w:val="3D3B69CE"/>
    <w:rsid w:val="3D4BB0DF"/>
    <w:rsid w:val="3D663EBE"/>
    <w:rsid w:val="3D6A9AB1"/>
    <w:rsid w:val="3D7F9819"/>
    <w:rsid w:val="3D9C8806"/>
    <w:rsid w:val="3DAE6254"/>
    <w:rsid w:val="3DBF3325"/>
    <w:rsid w:val="3DCDA88D"/>
    <w:rsid w:val="3E090FBC"/>
    <w:rsid w:val="3E0F15C3"/>
    <w:rsid w:val="3E5C9483"/>
    <w:rsid w:val="3E605ACC"/>
    <w:rsid w:val="3E727C62"/>
    <w:rsid w:val="3F0BBF95"/>
    <w:rsid w:val="3F102CE0"/>
    <w:rsid w:val="3F69FEF2"/>
    <w:rsid w:val="3F8E7554"/>
    <w:rsid w:val="3F93FF79"/>
    <w:rsid w:val="3FD0BE01"/>
    <w:rsid w:val="3FDE0819"/>
    <w:rsid w:val="3FFE4247"/>
    <w:rsid w:val="402DF12A"/>
    <w:rsid w:val="40355B72"/>
    <w:rsid w:val="4038D025"/>
    <w:rsid w:val="40AA63B7"/>
    <w:rsid w:val="40C6F4DF"/>
    <w:rsid w:val="4117C918"/>
    <w:rsid w:val="41338118"/>
    <w:rsid w:val="413CFABF"/>
    <w:rsid w:val="414FFFAC"/>
    <w:rsid w:val="415983B6"/>
    <w:rsid w:val="41BD5FF7"/>
    <w:rsid w:val="4243456D"/>
    <w:rsid w:val="4248A09D"/>
    <w:rsid w:val="4263A778"/>
    <w:rsid w:val="428D4BF8"/>
    <w:rsid w:val="42BF30AB"/>
    <w:rsid w:val="42EF6702"/>
    <w:rsid w:val="434D4680"/>
    <w:rsid w:val="43513717"/>
    <w:rsid w:val="435A148D"/>
    <w:rsid w:val="43B2C8B5"/>
    <w:rsid w:val="43E8DF7D"/>
    <w:rsid w:val="43EBED16"/>
    <w:rsid w:val="440255A9"/>
    <w:rsid w:val="440AA56E"/>
    <w:rsid w:val="441DB5D3"/>
    <w:rsid w:val="4444D376"/>
    <w:rsid w:val="4471A8B9"/>
    <w:rsid w:val="4505F664"/>
    <w:rsid w:val="451D9901"/>
    <w:rsid w:val="453D5DD4"/>
    <w:rsid w:val="4540A7BB"/>
    <w:rsid w:val="457E76BB"/>
    <w:rsid w:val="458E4BF9"/>
    <w:rsid w:val="45B26B33"/>
    <w:rsid w:val="45DEA662"/>
    <w:rsid w:val="45E464FA"/>
    <w:rsid w:val="45F0EEB7"/>
    <w:rsid w:val="46279DF2"/>
    <w:rsid w:val="46467B94"/>
    <w:rsid w:val="46501D93"/>
    <w:rsid w:val="46599847"/>
    <w:rsid w:val="46E34D36"/>
    <w:rsid w:val="473101BA"/>
    <w:rsid w:val="4759BCC0"/>
    <w:rsid w:val="477D1A71"/>
    <w:rsid w:val="47A8AC34"/>
    <w:rsid w:val="47DCC187"/>
    <w:rsid w:val="47ECAF89"/>
    <w:rsid w:val="481E768A"/>
    <w:rsid w:val="482353A2"/>
    <w:rsid w:val="4839339D"/>
    <w:rsid w:val="484C1EC5"/>
    <w:rsid w:val="48642836"/>
    <w:rsid w:val="48B315FC"/>
    <w:rsid w:val="48B61CC8"/>
    <w:rsid w:val="48D1A252"/>
    <w:rsid w:val="48D811E6"/>
    <w:rsid w:val="491D9830"/>
    <w:rsid w:val="49226F7E"/>
    <w:rsid w:val="493BA413"/>
    <w:rsid w:val="4982BBCD"/>
    <w:rsid w:val="4983820A"/>
    <w:rsid w:val="498C7AF0"/>
    <w:rsid w:val="49B02F35"/>
    <w:rsid w:val="49C07943"/>
    <w:rsid w:val="49FD13B2"/>
    <w:rsid w:val="4A0B6028"/>
    <w:rsid w:val="4A931B66"/>
    <w:rsid w:val="4AA82EBF"/>
    <w:rsid w:val="4AE59861"/>
    <w:rsid w:val="4AE88C2D"/>
    <w:rsid w:val="4B297BD2"/>
    <w:rsid w:val="4B7B3FA6"/>
    <w:rsid w:val="4BCC521E"/>
    <w:rsid w:val="4BD6ABD1"/>
    <w:rsid w:val="4C013E1B"/>
    <w:rsid w:val="4C45F4B1"/>
    <w:rsid w:val="4C8F5892"/>
    <w:rsid w:val="4CA056B0"/>
    <w:rsid w:val="4CA29C27"/>
    <w:rsid w:val="4CEF7AB4"/>
    <w:rsid w:val="4CF18D7C"/>
    <w:rsid w:val="4D120768"/>
    <w:rsid w:val="4D141277"/>
    <w:rsid w:val="4D72261C"/>
    <w:rsid w:val="4D791917"/>
    <w:rsid w:val="4D9C5E0C"/>
    <w:rsid w:val="4DAC2BC5"/>
    <w:rsid w:val="4DBC3653"/>
    <w:rsid w:val="4DD7DA5F"/>
    <w:rsid w:val="4E831365"/>
    <w:rsid w:val="4E852217"/>
    <w:rsid w:val="4E9A8C5A"/>
    <w:rsid w:val="4EB83CEA"/>
    <w:rsid w:val="4F1A7C21"/>
    <w:rsid w:val="4F8C29F8"/>
    <w:rsid w:val="4F92DACD"/>
    <w:rsid w:val="4FA21644"/>
    <w:rsid w:val="4FC15532"/>
    <w:rsid w:val="4FC31498"/>
    <w:rsid w:val="4FDB0676"/>
    <w:rsid w:val="4FE247C9"/>
    <w:rsid w:val="502C58F0"/>
    <w:rsid w:val="504C84A4"/>
    <w:rsid w:val="5074AB35"/>
    <w:rsid w:val="508F84F2"/>
    <w:rsid w:val="50CFDA9B"/>
    <w:rsid w:val="50DFBBDB"/>
    <w:rsid w:val="50E2CD28"/>
    <w:rsid w:val="510FE573"/>
    <w:rsid w:val="512E18F2"/>
    <w:rsid w:val="514558B1"/>
    <w:rsid w:val="5182AB12"/>
    <w:rsid w:val="519562C9"/>
    <w:rsid w:val="51972BC7"/>
    <w:rsid w:val="51A27380"/>
    <w:rsid w:val="51D42518"/>
    <w:rsid w:val="51DA62EB"/>
    <w:rsid w:val="52098541"/>
    <w:rsid w:val="5216D013"/>
    <w:rsid w:val="52296382"/>
    <w:rsid w:val="5231D1BC"/>
    <w:rsid w:val="5247E544"/>
    <w:rsid w:val="52C59FEE"/>
    <w:rsid w:val="52E40746"/>
    <w:rsid w:val="52FFD663"/>
    <w:rsid w:val="5305AB7E"/>
    <w:rsid w:val="53A3C9F2"/>
    <w:rsid w:val="53AA31E3"/>
    <w:rsid w:val="53EF4990"/>
    <w:rsid w:val="542C0BCD"/>
    <w:rsid w:val="5431A99E"/>
    <w:rsid w:val="5437ACE3"/>
    <w:rsid w:val="543D1D77"/>
    <w:rsid w:val="5472E4C1"/>
    <w:rsid w:val="54B051C5"/>
    <w:rsid w:val="54B6CAD4"/>
    <w:rsid w:val="54C4BAC6"/>
    <w:rsid w:val="54D5571E"/>
    <w:rsid w:val="54DBCD99"/>
    <w:rsid w:val="5505AA98"/>
    <w:rsid w:val="550E2A41"/>
    <w:rsid w:val="557AAC86"/>
    <w:rsid w:val="55AA05DC"/>
    <w:rsid w:val="55BC7EA0"/>
    <w:rsid w:val="55D25D98"/>
    <w:rsid w:val="55DB2B59"/>
    <w:rsid w:val="56116F48"/>
    <w:rsid w:val="56551AAB"/>
    <w:rsid w:val="56A3CF1D"/>
    <w:rsid w:val="56BE6037"/>
    <w:rsid w:val="56C75830"/>
    <w:rsid w:val="56CFE554"/>
    <w:rsid w:val="572D6765"/>
    <w:rsid w:val="5775D81E"/>
    <w:rsid w:val="57A90246"/>
    <w:rsid w:val="57B065B9"/>
    <w:rsid w:val="57D064B5"/>
    <w:rsid w:val="57EBCF7A"/>
    <w:rsid w:val="585D1720"/>
    <w:rsid w:val="58632433"/>
    <w:rsid w:val="58833C9E"/>
    <w:rsid w:val="58A20BD6"/>
    <w:rsid w:val="58B11278"/>
    <w:rsid w:val="590FA548"/>
    <w:rsid w:val="591DD6E5"/>
    <w:rsid w:val="59407CEB"/>
    <w:rsid w:val="59628774"/>
    <w:rsid w:val="599F1DB1"/>
    <w:rsid w:val="59A21109"/>
    <w:rsid w:val="59FE3CA2"/>
    <w:rsid w:val="5A04CCD9"/>
    <w:rsid w:val="5A2663CF"/>
    <w:rsid w:val="5A31E0A3"/>
    <w:rsid w:val="5A671F24"/>
    <w:rsid w:val="5AFE479E"/>
    <w:rsid w:val="5B0E2510"/>
    <w:rsid w:val="5B22DFF2"/>
    <w:rsid w:val="5B309EDF"/>
    <w:rsid w:val="5B51B0C5"/>
    <w:rsid w:val="5B57A405"/>
    <w:rsid w:val="5B9B61DE"/>
    <w:rsid w:val="5BC2F1DD"/>
    <w:rsid w:val="5BCF36A0"/>
    <w:rsid w:val="5BDA81E1"/>
    <w:rsid w:val="5C033BAC"/>
    <w:rsid w:val="5C6D28F8"/>
    <w:rsid w:val="5C766694"/>
    <w:rsid w:val="5C8F7F9A"/>
    <w:rsid w:val="5C97C905"/>
    <w:rsid w:val="5C9E1D9F"/>
    <w:rsid w:val="5CC276EA"/>
    <w:rsid w:val="5CFE213D"/>
    <w:rsid w:val="5D01F9E6"/>
    <w:rsid w:val="5D2729E3"/>
    <w:rsid w:val="5D34B25F"/>
    <w:rsid w:val="5DB35203"/>
    <w:rsid w:val="5DC5D11E"/>
    <w:rsid w:val="5DE96A26"/>
    <w:rsid w:val="5DFEB012"/>
    <w:rsid w:val="5E12E740"/>
    <w:rsid w:val="5E7DEBB3"/>
    <w:rsid w:val="5EB9C9C2"/>
    <w:rsid w:val="5EC6F04A"/>
    <w:rsid w:val="5EECD1AC"/>
    <w:rsid w:val="5EF25661"/>
    <w:rsid w:val="5F4E10F0"/>
    <w:rsid w:val="5F9E1971"/>
    <w:rsid w:val="5FBC7B34"/>
    <w:rsid w:val="603C3AF2"/>
    <w:rsid w:val="6046D252"/>
    <w:rsid w:val="605F1785"/>
    <w:rsid w:val="607659F6"/>
    <w:rsid w:val="608345E6"/>
    <w:rsid w:val="6098CC1B"/>
    <w:rsid w:val="609D9EDD"/>
    <w:rsid w:val="60E8F926"/>
    <w:rsid w:val="60F59727"/>
    <w:rsid w:val="61824E77"/>
    <w:rsid w:val="61D075AD"/>
    <w:rsid w:val="61E557B5"/>
    <w:rsid w:val="61FE743B"/>
    <w:rsid w:val="6203EF0F"/>
    <w:rsid w:val="625111A9"/>
    <w:rsid w:val="626F66A2"/>
    <w:rsid w:val="628EAC65"/>
    <w:rsid w:val="6300E11B"/>
    <w:rsid w:val="630E4964"/>
    <w:rsid w:val="6316004D"/>
    <w:rsid w:val="63547579"/>
    <w:rsid w:val="63BDA48E"/>
    <w:rsid w:val="63E43EF0"/>
    <w:rsid w:val="640D21F7"/>
    <w:rsid w:val="641EB591"/>
    <w:rsid w:val="6434E2A9"/>
    <w:rsid w:val="644A1003"/>
    <w:rsid w:val="64ADFD88"/>
    <w:rsid w:val="64C076A5"/>
    <w:rsid w:val="651E2210"/>
    <w:rsid w:val="652F7003"/>
    <w:rsid w:val="6537CAF3"/>
    <w:rsid w:val="655113DF"/>
    <w:rsid w:val="65C1E4A1"/>
    <w:rsid w:val="65D36F2D"/>
    <w:rsid w:val="65E85320"/>
    <w:rsid w:val="65F0B7F2"/>
    <w:rsid w:val="65F76223"/>
    <w:rsid w:val="660A4319"/>
    <w:rsid w:val="66137FAB"/>
    <w:rsid w:val="663BCCB1"/>
    <w:rsid w:val="66522AB6"/>
    <w:rsid w:val="666D9923"/>
    <w:rsid w:val="6688C539"/>
    <w:rsid w:val="66948246"/>
    <w:rsid w:val="66D03309"/>
    <w:rsid w:val="66E02202"/>
    <w:rsid w:val="675121DF"/>
    <w:rsid w:val="675EAE24"/>
    <w:rsid w:val="67ABCC48"/>
    <w:rsid w:val="67AF647F"/>
    <w:rsid w:val="68231B53"/>
    <w:rsid w:val="68296D55"/>
    <w:rsid w:val="6829F858"/>
    <w:rsid w:val="6832BD8D"/>
    <w:rsid w:val="687423A6"/>
    <w:rsid w:val="68B5810F"/>
    <w:rsid w:val="68C25C47"/>
    <w:rsid w:val="6939E674"/>
    <w:rsid w:val="6946AEF6"/>
    <w:rsid w:val="6990B639"/>
    <w:rsid w:val="69B338BE"/>
    <w:rsid w:val="69FA1049"/>
    <w:rsid w:val="6A0B2CC3"/>
    <w:rsid w:val="6A456196"/>
    <w:rsid w:val="6A64F9D8"/>
    <w:rsid w:val="6AD170D7"/>
    <w:rsid w:val="6B243696"/>
    <w:rsid w:val="6B5FC8E1"/>
    <w:rsid w:val="6B7DE545"/>
    <w:rsid w:val="6B822A26"/>
    <w:rsid w:val="6BBB0B2B"/>
    <w:rsid w:val="6BDFDC43"/>
    <w:rsid w:val="6BE62F3C"/>
    <w:rsid w:val="6C4AACBB"/>
    <w:rsid w:val="6C51610B"/>
    <w:rsid w:val="6C973892"/>
    <w:rsid w:val="6C98C49E"/>
    <w:rsid w:val="6D1264DB"/>
    <w:rsid w:val="6D238165"/>
    <w:rsid w:val="6D2F29DE"/>
    <w:rsid w:val="6D627A60"/>
    <w:rsid w:val="6D857E3F"/>
    <w:rsid w:val="6D89CB07"/>
    <w:rsid w:val="6DAC5AAC"/>
    <w:rsid w:val="6DEABD75"/>
    <w:rsid w:val="6DEE7A16"/>
    <w:rsid w:val="6E23F3CC"/>
    <w:rsid w:val="6EB36082"/>
    <w:rsid w:val="6EBCC123"/>
    <w:rsid w:val="6F1FC890"/>
    <w:rsid w:val="6F226D1D"/>
    <w:rsid w:val="6F3AE044"/>
    <w:rsid w:val="6F72A620"/>
    <w:rsid w:val="6F736C60"/>
    <w:rsid w:val="6F7AF5F1"/>
    <w:rsid w:val="6F8B1D46"/>
    <w:rsid w:val="6FB9AB6F"/>
    <w:rsid w:val="6FFBF3BE"/>
    <w:rsid w:val="70140BF7"/>
    <w:rsid w:val="7057B42C"/>
    <w:rsid w:val="7073ADA7"/>
    <w:rsid w:val="708AE525"/>
    <w:rsid w:val="708AE85A"/>
    <w:rsid w:val="70CF449C"/>
    <w:rsid w:val="70D74EB0"/>
    <w:rsid w:val="70E3F42A"/>
    <w:rsid w:val="710AA881"/>
    <w:rsid w:val="712F357C"/>
    <w:rsid w:val="71413364"/>
    <w:rsid w:val="7145EAD0"/>
    <w:rsid w:val="71528AA4"/>
    <w:rsid w:val="716DF0C2"/>
    <w:rsid w:val="71816512"/>
    <w:rsid w:val="71A18D5E"/>
    <w:rsid w:val="71D1698E"/>
    <w:rsid w:val="720CA27E"/>
    <w:rsid w:val="72323E36"/>
    <w:rsid w:val="727FAC14"/>
    <w:rsid w:val="728B4139"/>
    <w:rsid w:val="72CA10F9"/>
    <w:rsid w:val="72E4E1E2"/>
    <w:rsid w:val="731B0097"/>
    <w:rsid w:val="7328DCAA"/>
    <w:rsid w:val="7379EEE1"/>
    <w:rsid w:val="7383042E"/>
    <w:rsid w:val="7389B25A"/>
    <w:rsid w:val="73B18F71"/>
    <w:rsid w:val="73B7AE0A"/>
    <w:rsid w:val="73F32157"/>
    <w:rsid w:val="740C3CAE"/>
    <w:rsid w:val="749B967B"/>
    <w:rsid w:val="749BB612"/>
    <w:rsid w:val="749E3D00"/>
    <w:rsid w:val="74BE2C74"/>
    <w:rsid w:val="74D148A8"/>
    <w:rsid w:val="7510901D"/>
    <w:rsid w:val="7529EC1D"/>
    <w:rsid w:val="7558F983"/>
    <w:rsid w:val="757FCC13"/>
    <w:rsid w:val="75B04C5B"/>
    <w:rsid w:val="75C1ABF9"/>
    <w:rsid w:val="75D09E3A"/>
    <w:rsid w:val="75E8BEB4"/>
    <w:rsid w:val="75F23B52"/>
    <w:rsid w:val="75F7DD79"/>
    <w:rsid w:val="760B8C66"/>
    <w:rsid w:val="76141E52"/>
    <w:rsid w:val="7629E886"/>
    <w:rsid w:val="7639F061"/>
    <w:rsid w:val="763B893C"/>
    <w:rsid w:val="766E1DD9"/>
    <w:rsid w:val="7696B520"/>
    <w:rsid w:val="76B8BC20"/>
    <w:rsid w:val="76F16FD5"/>
    <w:rsid w:val="77089F59"/>
    <w:rsid w:val="777A0A64"/>
    <w:rsid w:val="77E9CF5E"/>
    <w:rsid w:val="78060D2F"/>
    <w:rsid w:val="78216051"/>
    <w:rsid w:val="782FE434"/>
    <w:rsid w:val="78412050"/>
    <w:rsid w:val="784FDADF"/>
    <w:rsid w:val="788130CE"/>
    <w:rsid w:val="791E5AF7"/>
    <w:rsid w:val="79440CB1"/>
    <w:rsid w:val="7944F371"/>
    <w:rsid w:val="7949F25A"/>
    <w:rsid w:val="79E22961"/>
    <w:rsid w:val="79EFDDF5"/>
    <w:rsid w:val="7A3D7398"/>
    <w:rsid w:val="7A52F3FF"/>
    <w:rsid w:val="7A74A325"/>
    <w:rsid w:val="7AA8DE63"/>
    <w:rsid w:val="7AAE0321"/>
    <w:rsid w:val="7AF94CF5"/>
    <w:rsid w:val="7B17D654"/>
    <w:rsid w:val="7B2014A3"/>
    <w:rsid w:val="7B43604A"/>
    <w:rsid w:val="7B5B7476"/>
    <w:rsid w:val="7B7B02E3"/>
    <w:rsid w:val="7B8BF16E"/>
    <w:rsid w:val="7BD73055"/>
    <w:rsid w:val="7C06E1CD"/>
    <w:rsid w:val="7C16072C"/>
    <w:rsid w:val="7C3A4C9D"/>
    <w:rsid w:val="7C6A54DA"/>
    <w:rsid w:val="7CB4C7C6"/>
    <w:rsid w:val="7CC32DBB"/>
    <w:rsid w:val="7CC9262A"/>
    <w:rsid w:val="7CE35975"/>
    <w:rsid w:val="7CEA9552"/>
    <w:rsid w:val="7D1FEE21"/>
    <w:rsid w:val="7D744A40"/>
    <w:rsid w:val="7D815DB1"/>
    <w:rsid w:val="7D84F41D"/>
    <w:rsid w:val="7D9CF85F"/>
    <w:rsid w:val="7DA92E1A"/>
    <w:rsid w:val="7DB5990C"/>
    <w:rsid w:val="7DDCB5A5"/>
    <w:rsid w:val="7DF631EA"/>
    <w:rsid w:val="7E32DEC3"/>
    <w:rsid w:val="7E39CC75"/>
    <w:rsid w:val="7E8D3334"/>
    <w:rsid w:val="7E8F4F6D"/>
    <w:rsid w:val="7E9394FD"/>
    <w:rsid w:val="7ECD1D7F"/>
    <w:rsid w:val="7EF0C7A3"/>
    <w:rsid w:val="7F014823"/>
    <w:rsid w:val="7F21B3DD"/>
    <w:rsid w:val="7F375888"/>
    <w:rsid w:val="7F6B6E01"/>
    <w:rsid w:val="7F6BF864"/>
    <w:rsid w:val="7F812F54"/>
    <w:rsid w:val="7F98C4FF"/>
    <w:rsid w:val="7FA072D5"/>
    <w:rsid w:val="7FA58D9C"/>
    <w:rsid w:val="7FCB6316"/>
    <w:rsid w:val="7FD06359"/>
    <w:rsid w:val="7FD978DF"/>
    <w:rsid w:val="7FE3419D"/>
  </w:rsids>
  <m:mathPr>
    <m:mathFont m:val="Cambria Math"/>
    <m:brkBin m:val="before"/>
    <m:brkBinSub m:val="--"/>
    <m:smallFrac m:val="0"/>
    <m:dispDef/>
    <m:lMargin m:val="0"/>
    <m:rMargin m:val="0"/>
    <m:defJc m:val="centerGroup"/>
    <m:wrapIndent m:val="1440"/>
    <m:intLim m:val="subSup"/>
    <m:naryLim m:val="undOvr"/>
  </m:mathPr>
  <w:themeFontLang w:val="en-PH"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12E3010D-83BB-4CA9-BA2F-614FD6195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F8"/>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paragraph" w:styleId="Caption">
    <w:name w:val="caption"/>
    <w:basedOn w:val="Normal"/>
    <w:next w:val="Normal"/>
    <w:uiPriority w:val="35"/>
    <w:unhideWhenUsed/>
    <w:qFormat/>
    <w:rsid w:val="001331C6"/>
    <w:pPr>
      <w:spacing w:after="200" w:line="240" w:lineRule="auto"/>
    </w:pPr>
    <w:rPr>
      <w:i/>
      <w:iCs/>
      <w:color w:val="44546A" w:themeColor="text2"/>
      <w:sz w:val="18"/>
      <w:szCs w:val="18"/>
    </w:rPr>
  </w:style>
  <w:style w:type="paragraph" w:styleId="NoSpacing">
    <w:name w:val="No Spacing"/>
    <w:uiPriority w:val="1"/>
    <w:qFormat/>
    <w:rsid w:val="00EB6045"/>
    <w:pPr>
      <w:spacing w:after="0" w:line="240" w:lineRule="auto"/>
    </w:pPr>
    <w:rPr>
      <w:rFonts w:ascii="Arial" w:hAnsi="Arial"/>
    </w:rPr>
  </w:style>
  <w:style w:type="paragraph" w:styleId="NormalWeb">
    <w:name w:val="Normal (Web)"/>
    <w:basedOn w:val="Normal"/>
    <w:uiPriority w:val="99"/>
    <w:semiHidden/>
    <w:unhideWhenUsed/>
    <w:rsid w:val="00760612"/>
    <w:rPr>
      <w:rFonts w:ascii="Times New Roman" w:hAnsi="Times New Roman" w:cs="Times New Roman"/>
      <w:sz w:val="24"/>
      <w:szCs w:val="24"/>
    </w:rPr>
  </w:style>
  <w:style w:type="character" w:styleId="Strong">
    <w:name w:val="Strong"/>
    <w:basedOn w:val="DefaultParagraphFont"/>
    <w:uiPriority w:val="22"/>
    <w:qFormat/>
    <w:rsid w:val="1E834FBA"/>
    <w:rPr>
      <w:b/>
      <w:bCs/>
    </w:rPr>
  </w:style>
  <w:style w:type="paragraph" w:styleId="TableofFigures">
    <w:name w:val="table of figures"/>
    <w:basedOn w:val="Normal"/>
    <w:next w:val="Normal"/>
    <w:uiPriority w:val="99"/>
    <w:unhideWhenUsed/>
    <w:rsid w:val="008F1D27"/>
    <w:pPr>
      <w:spacing w:after="0"/>
    </w:pPr>
  </w:style>
  <w:style w:type="character" w:customStyle="1" w:styleId="oypena">
    <w:name w:val="oypena"/>
    <w:basedOn w:val="DefaultParagraphFont"/>
    <w:rsid w:val="00892AD3"/>
  </w:style>
  <w:style w:type="character" w:styleId="FollowedHyperlink">
    <w:name w:val="FollowedHyperlink"/>
    <w:basedOn w:val="DefaultParagraphFont"/>
    <w:uiPriority w:val="99"/>
    <w:semiHidden/>
    <w:unhideWhenUsed/>
    <w:rsid w:val="008511E4"/>
    <w:rPr>
      <w:color w:val="954F72" w:themeColor="followedHyperlink"/>
      <w:u w:val="single"/>
    </w:rPr>
  </w:style>
  <w:style w:type="table" w:styleId="TableGridLight">
    <w:name w:val="Grid Table Light"/>
    <w:basedOn w:val="TableNormal"/>
    <w:uiPriority w:val="40"/>
    <w:rsid w:val="006707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2482979">
      <w:bodyDiv w:val="1"/>
      <w:marLeft w:val="0"/>
      <w:marRight w:val="0"/>
      <w:marTop w:val="0"/>
      <w:marBottom w:val="0"/>
      <w:divBdr>
        <w:top w:val="none" w:sz="0" w:space="0" w:color="auto"/>
        <w:left w:val="none" w:sz="0" w:space="0" w:color="auto"/>
        <w:bottom w:val="none" w:sz="0" w:space="0" w:color="auto"/>
        <w:right w:val="none" w:sz="0" w:space="0" w:color="auto"/>
      </w:divBdr>
    </w:div>
    <w:div w:id="83957665">
      <w:bodyDiv w:val="1"/>
      <w:marLeft w:val="0"/>
      <w:marRight w:val="0"/>
      <w:marTop w:val="0"/>
      <w:marBottom w:val="0"/>
      <w:divBdr>
        <w:top w:val="none" w:sz="0" w:space="0" w:color="auto"/>
        <w:left w:val="none" w:sz="0" w:space="0" w:color="auto"/>
        <w:bottom w:val="none" w:sz="0" w:space="0" w:color="auto"/>
        <w:right w:val="none" w:sz="0" w:space="0" w:color="auto"/>
      </w:divBdr>
    </w:div>
    <w:div w:id="87308429">
      <w:bodyDiv w:val="1"/>
      <w:marLeft w:val="0"/>
      <w:marRight w:val="0"/>
      <w:marTop w:val="0"/>
      <w:marBottom w:val="0"/>
      <w:divBdr>
        <w:top w:val="none" w:sz="0" w:space="0" w:color="auto"/>
        <w:left w:val="none" w:sz="0" w:space="0" w:color="auto"/>
        <w:bottom w:val="none" w:sz="0" w:space="0" w:color="auto"/>
        <w:right w:val="none" w:sz="0" w:space="0" w:color="auto"/>
      </w:divBdr>
    </w:div>
    <w:div w:id="88739696">
      <w:bodyDiv w:val="1"/>
      <w:marLeft w:val="0"/>
      <w:marRight w:val="0"/>
      <w:marTop w:val="0"/>
      <w:marBottom w:val="0"/>
      <w:divBdr>
        <w:top w:val="none" w:sz="0" w:space="0" w:color="auto"/>
        <w:left w:val="none" w:sz="0" w:space="0" w:color="auto"/>
        <w:bottom w:val="none" w:sz="0" w:space="0" w:color="auto"/>
        <w:right w:val="none" w:sz="0" w:space="0" w:color="auto"/>
      </w:divBdr>
    </w:div>
    <w:div w:id="103615326">
      <w:bodyDiv w:val="1"/>
      <w:marLeft w:val="0"/>
      <w:marRight w:val="0"/>
      <w:marTop w:val="0"/>
      <w:marBottom w:val="0"/>
      <w:divBdr>
        <w:top w:val="none" w:sz="0" w:space="0" w:color="auto"/>
        <w:left w:val="none" w:sz="0" w:space="0" w:color="auto"/>
        <w:bottom w:val="none" w:sz="0" w:space="0" w:color="auto"/>
        <w:right w:val="none" w:sz="0" w:space="0" w:color="auto"/>
      </w:divBdr>
    </w:div>
    <w:div w:id="151990396">
      <w:bodyDiv w:val="1"/>
      <w:marLeft w:val="0"/>
      <w:marRight w:val="0"/>
      <w:marTop w:val="0"/>
      <w:marBottom w:val="0"/>
      <w:divBdr>
        <w:top w:val="none" w:sz="0" w:space="0" w:color="auto"/>
        <w:left w:val="none" w:sz="0" w:space="0" w:color="auto"/>
        <w:bottom w:val="none" w:sz="0" w:space="0" w:color="auto"/>
        <w:right w:val="none" w:sz="0" w:space="0" w:color="auto"/>
      </w:divBdr>
    </w:div>
    <w:div w:id="153451643">
      <w:bodyDiv w:val="1"/>
      <w:marLeft w:val="0"/>
      <w:marRight w:val="0"/>
      <w:marTop w:val="0"/>
      <w:marBottom w:val="0"/>
      <w:divBdr>
        <w:top w:val="none" w:sz="0" w:space="0" w:color="auto"/>
        <w:left w:val="none" w:sz="0" w:space="0" w:color="auto"/>
        <w:bottom w:val="none" w:sz="0" w:space="0" w:color="auto"/>
        <w:right w:val="none" w:sz="0" w:space="0" w:color="auto"/>
      </w:divBdr>
    </w:div>
    <w:div w:id="159278809">
      <w:bodyDiv w:val="1"/>
      <w:marLeft w:val="0"/>
      <w:marRight w:val="0"/>
      <w:marTop w:val="0"/>
      <w:marBottom w:val="0"/>
      <w:divBdr>
        <w:top w:val="none" w:sz="0" w:space="0" w:color="auto"/>
        <w:left w:val="none" w:sz="0" w:space="0" w:color="auto"/>
        <w:bottom w:val="none" w:sz="0" w:space="0" w:color="auto"/>
        <w:right w:val="none" w:sz="0" w:space="0" w:color="auto"/>
      </w:divBdr>
      <w:divsChild>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sChild>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91936">
      <w:bodyDiv w:val="1"/>
      <w:marLeft w:val="0"/>
      <w:marRight w:val="0"/>
      <w:marTop w:val="0"/>
      <w:marBottom w:val="0"/>
      <w:divBdr>
        <w:top w:val="none" w:sz="0" w:space="0" w:color="auto"/>
        <w:left w:val="none" w:sz="0" w:space="0" w:color="auto"/>
        <w:bottom w:val="none" w:sz="0" w:space="0" w:color="auto"/>
        <w:right w:val="none" w:sz="0" w:space="0" w:color="auto"/>
      </w:divBdr>
    </w:div>
    <w:div w:id="166480512">
      <w:bodyDiv w:val="1"/>
      <w:marLeft w:val="0"/>
      <w:marRight w:val="0"/>
      <w:marTop w:val="0"/>
      <w:marBottom w:val="0"/>
      <w:divBdr>
        <w:top w:val="none" w:sz="0" w:space="0" w:color="auto"/>
        <w:left w:val="none" w:sz="0" w:space="0" w:color="auto"/>
        <w:bottom w:val="none" w:sz="0" w:space="0" w:color="auto"/>
        <w:right w:val="none" w:sz="0" w:space="0" w:color="auto"/>
      </w:divBdr>
    </w:div>
    <w:div w:id="169954538">
      <w:bodyDiv w:val="1"/>
      <w:marLeft w:val="0"/>
      <w:marRight w:val="0"/>
      <w:marTop w:val="0"/>
      <w:marBottom w:val="0"/>
      <w:divBdr>
        <w:top w:val="none" w:sz="0" w:space="0" w:color="auto"/>
        <w:left w:val="none" w:sz="0" w:space="0" w:color="auto"/>
        <w:bottom w:val="none" w:sz="0" w:space="0" w:color="auto"/>
        <w:right w:val="none" w:sz="0" w:space="0" w:color="auto"/>
      </w:divBdr>
    </w:div>
    <w:div w:id="176431994">
      <w:bodyDiv w:val="1"/>
      <w:marLeft w:val="0"/>
      <w:marRight w:val="0"/>
      <w:marTop w:val="0"/>
      <w:marBottom w:val="0"/>
      <w:divBdr>
        <w:top w:val="none" w:sz="0" w:space="0" w:color="auto"/>
        <w:left w:val="none" w:sz="0" w:space="0" w:color="auto"/>
        <w:bottom w:val="none" w:sz="0" w:space="0" w:color="auto"/>
        <w:right w:val="none" w:sz="0" w:space="0" w:color="auto"/>
      </w:divBdr>
    </w:div>
    <w:div w:id="191113744">
      <w:bodyDiv w:val="1"/>
      <w:marLeft w:val="0"/>
      <w:marRight w:val="0"/>
      <w:marTop w:val="0"/>
      <w:marBottom w:val="0"/>
      <w:divBdr>
        <w:top w:val="none" w:sz="0" w:space="0" w:color="auto"/>
        <w:left w:val="none" w:sz="0" w:space="0" w:color="auto"/>
        <w:bottom w:val="none" w:sz="0" w:space="0" w:color="auto"/>
        <w:right w:val="none" w:sz="0" w:space="0" w:color="auto"/>
      </w:divBdr>
    </w:div>
    <w:div w:id="215626103">
      <w:bodyDiv w:val="1"/>
      <w:marLeft w:val="0"/>
      <w:marRight w:val="0"/>
      <w:marTop w:val="0"/>
      <w:marBottom w:val="0"/>
      <w:divBdr>
        <w:top w:val="none" w:sz="0" w:space="0" w:color="auto"/>
        <w:left w:val="none" w:sz="0" w:space="0" w:color="auto"/>
        <w:bottom w:val="none" w:sz="0" w:space="0" w:color="auto"/>
        <w:right w:val="none" w:sz="0" w:space="0" w:color="auto"/>
      </w:divBdr>
      <w:divsChild>
        <w:div w:id="56251285">
          <w:marLeft w:val="0"/>
          <w:marRight w:val="0"/>
          <w:marTop w:val="0"/>
          <w:marBottom w:val="0"/>
          <w:divBdr>
            <w:top w:val="none" w:sz="0" w:space="0" w:color="auto"/>
            <w:left w:val="none" w:sz="0" w:space="0" w:color="auto"/>
            <w:bottom w:val="none" w:sz="0" w:space="0" w:color="auto"/>
            <w:right w:val="none" w:sz="0" w:space="0" w:color="auto"/>
          </w:divBdr>
          <w:divsChild>
            <w:div w:id="632633481">
              <w:marLeft w:val="0"/>
              <w:marRight w:val="0"/>
              <w:marTop w:val="0"/>
              <w:marBottom w:val="0"/>
              <w:divBdr>
                <w:top w:val="none" w:sz="0" w:space="0" w:color="auto"/>
                <w:left w:val="none" w:sz="0" w:space="0" w:color="auto"/>
                <w:bottom w:val="none" w:sz="0" w:space="0" w:color="auto"/>
                <w:right w:val="none" w:sz="0" w:space="0" w:color="auto"/>
              </w:divBdr>
              <w:divsChild>
                <w:div w:id="1317683896">
                  <w:marLeft w:val="0"/>
                  <w:marRight w:val="0"/>
                  <w:marTop w:val="0"/>
                  <w:marBottom w:val="0"/>
                  <w:divBdr>
                    <w:top w:val="none" w:sz="0" w:space="0" w:color="auto"/>
                    <w:left w:val="none" w:sz="0" w:space="0" w:color="auto"/>
                    <w:bottom w:val="none" w:sz="0" w:space="0" w:color="auto"/>
                    <w:right w:val="none" w:sz="0" w:space="0" w:color="auto"/>
                  </w:divBdr>
                  <w:divsChild>
                    <w:div w:id="700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03818">
      <w:bodyDiv w:val="1"/>
      <w:marLeft w:val="0"/>
      <w:marRight w:val="0"/>
      <w:marTop w:val="0"/>
      <w:marBottom w:val="0"/>
      <w:divBdr>
        <w:top w:val="none" w:sz="0" w:space="0" w:color="auto"/>
        <w:left w:val="none" w:sz="0" w:space="0" w:color="auto"/>
        <w:bottom w:val="none" w:sz="0" w:space="0" w:color="auto"/>
        <w:right w:val="none" w:sz="0" w:space="0" w:color="auto"/>
      </w:divBdr>
    </w:div>
    <w:div w:id="256791959">
      <w:bodyDiv w:val="1"/>
      <w:marLeft w:val="0"/>
      <w:marRight w:val="0"/>
      <w:marTop w:val="0"/>
      <w:marBottom w:val="0"/>
      <w:divBdr>
        <w:top w:val="none" w:sz="0" w:space="0" w:color="auto"/>
        <w:left w:val="none" w:sz="0" w:space="0" w:color="auto"/>
        <w:bottom w:val="none" w:sz="0" w:space="0" w:color="auto"/>
        <w:right w:val="none" w:sz="0" w:space="0" w:color="auto"/>
      </w:divBdr>
    </w:div>
    <w:div w:id="270480796">
      <w:bodyDiv w:val="1"/>
      <w:marLeft w:val="0"/>
      <w:marRight w:val="0"/>
      <w:marTop w:val="0"/>
      <w:marBottom w:val="0"/>
      <w:divBdr>
        <w:top w:val="none" w:sz="0" w:space="0" w:color="auto"/>
        <w:left w:val="none" w:sz="0" w:space="0" w:color="auto"/>
        <w:bottom w:val="none" w:sz="0" w:space="0" w:color="auto"/>
        <w:right w:val="none" w:sz="0" w:space="0" w:color="auto"/>
      </w:divBdr>
    </w:div>
    <w:div w:id="275648556">
      <w:bodyDiv w:val="1"/>
      <w:marLeft w:val="0"/>
      <w:marRight w:val="0"/>
      <w:marTop w:val="0"/>
      <w:marBottom w:val="0"/>
      <w:divBdr>
        <w:top w:val="none" w:sz="0" w:space="0" w:color="auto"/>
        <w:left w:val="none" w:sz="0" w:space="0" w:color="auto"/>
        <w:bottom w:val="none" w:sz="0" w:space="0" w:color="auto"/>
        <w:right w:val="none" w:sz="0" w:space="0" w:color="auto"/>
      </w:divBdr>
    </w:div>
    <w:div w:id="276567262">
      <w:bodyDiv w:val="1"/>
      <w:marLeft w:val="0"/>
      <w:marRight w:val="0"/>
      <w:marTop w:val="0"/>
      <w:marBottom w:val="0"/>
      <w:divBdr>
        <w:top w:val="none" w:sz="0" w:space="0" w:color="auto"/>
        <w:left w:val="none" w:sz="0" w:space="0" w:color="auto"/>
        <w:bottom w:val="none" w:sz="0" w:space="0" w:color="auto"/>
        <w:right w:val="none" w:sz="0" w:space="0" w:color="auto"/>
      </w:divBdr>
    </w:div>
    <w:div w:id="296108155">
      <w:bodyDiv w:val="1"/>
      <w:marLeft w:val="0"/>
      <w:marRight w:val="0"/>
      <w:marTop w:val="0"/>
      <w:marBottom w:val="0"/>
      <w:divBdr>
        <w:top w:val="none" w:sz="0" w:space="0" w:color="auto"/>
        <w:left w:val="none" w:sz="0" w:space="0" w:color="auto"/>
        <w:bottom w:val="none" w:sz="0" w:space="0" w:color="auto"/>
        <w:right w:val="none" w:sz="0" w:space="0" w:color="auto"/>
      </w:divBdr>
    </w:div>
    <w:div w:id="304430964">
      <w:bodyDiv w:val="1"/>
      <w:marLeft w:val="0"/>
      <w:marRight w:val="0"/>
      <w:marTop w:val="0"/>
      <w:marBottom w:val="0"/>
      <w:divBdr>
        <w:top w:val="none" w:sz="0" w:space="0" w:color="auto"/>
        <w:left w:val="none" w:sz="0" w:space="0" w:color="auto"/>
        <w:bottom w:val="none" w:sz="0" w:space="0" w:color="auto"/>
        <w:right w:val="none" w:sz="0" w:space="0" w:color="auto"/>
      </w:divBdr>
    </w:div>
    <w:div w:id="306513966">
      <w:bodyDiv w:val="1"/>
      <w:marLeft w:val="0"/>
      <w:marRight w:val="0"/>
      <w:marTop w:val="0"/>
      <w:marBottom w:val="0"/>
      <w:divBdr>
        <w:top w:val="none" w:sz="0" w:space="0" w:color="auto"/>
        <w:left w:val="none" w:sz="0" w:space="0" w:color="auto"/>
        <w:bottom w:val="none" w:sz="0" w:space="0" w:color="auto"/>
        <w:right w:val="none" w:sz="0" w:space="0" w:color="auto"/>
      </w:divBdr>
    </w:div>
    <w:div w:id="308555572">
      <w:bodyDiv w:val="1"/>
      <w:marLeft w:val="0"/>
      <w:marRight w:val="0"/>
      <w:marTop w:val="0"/>
      <w:marBottom w:val="0"/>
      <w:divBdr>
        <w:top w:val="none" w:sz="0" w:space="0" w:color="auto"/>
        <w:left w:val="none" w:sz="0" w:space="0" w:color="auto"/>
        <w:bottom w:val="none" w:sz="0" w:space="0" w:color="auto"/>
        <w:right w:val="none" w:sz="0" w:space="0" w:color="auto"/>
      </w:divBdr>
    </w:div>
    <w:div w:id="310908592">
      <w:bodyDiv w:val="1"/>
      <w:marLeft w:val="0"/>
      <w:marRight w:val="0"/>
      <w:marTop w:val="0"/>
      <w:marBottom w:val="0"/>
      <w:divBdr>
        <w:top w:val="none" w:sz="0" w:space="0" w:color="auto"/>
        <w:left w:val="none" w:sz="0" w:space="0" w:color="auto"/>
        <w:bottom w:val="none" w:sz="0" w:space="0" w:color="auto"/>
        <w:right w:val="none" w:sz="0" w:space="0" w:color="auto"/>
      </w:divBdr>
      <w:divsChild>
        <w:div w:id="551960107">
          <w:marLeft w:val="0"/>
          <w:marRight w:val="0"/>
          <w:marTop w:val="0"/>
          <w:marBottom w:val="0"/>
          <w:divBdr>
            <w:top w:val="none" w:sz="0" w:space="0" w:color="auto"/>
            <w:left w:val="none" w:sz="0" w:space="0" w:color="auto"/>
            <w:bottom w:val="none" w:sz="0" w:space="0" w:color="auto"/>
            <w:right w:val="none" w:sz="0" w:space="0" w:color="auto"/>
          </w:divBdr>
          <w:divsChild>
            <w:div w:id="963850661">
              <w:marLeft w:val="0"/>
              <w:marRight w:val="0"/>
              <w:marTop w:val="0"/>
              <w:marBottom w:val="0"/>
              <w:divBdr>
                <w:top w:val="none" w:sz="0" w:space="0" w:color="auto"/>
                <w:left w:val="none" w:sz="0" w:space="0" w:color="auto"/>
                <w:bottom w:val="none" w:sz="0" w:space="0" w:color="auto"/>
                <w:right w:val="none" w:sz="0" w:space="0" w:color="auto"/>
              </w:divBdr>
              <w:divsChild>
                <w:div w:id="820318461">
                  <w:marLeft w:val="0"/>
                  <w:marRight w:val="0"/>
                  <w:marTop w:val="0"/>
                  <w:marBottom w:val="0"/>
                  <w:divBdr>
                    <w:top w:val="none" w:sz="0" w:space="0" w:color="auto"/>
                    <w:left w:val="none" w:sz="0" w:space="0" w:color="auto"/>
                    <w:bottom w:val="none" w:sz="0" w:space="0" w:color="auto"/>
                    <w:right w:val="none" w:sz="0" w:space="0" w:color="auto"/>
                  </w:divBdr>
                  <w:divsChild>
                    <w:div w:id="1651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94339">
      <w:bodyDiv w:val="1"/>
      <w:marLeft w:val="0"/>
      <w:marRight w:val="0"/>
      <w:marTop w:val="0"/>
      <w:marBottom w:val="0"/>
      <w:divBdr>
        <w:top w:val="none" w:sz="0" w:space="0" w:color="auto"/>
        <w:left w:val="none" w:sz="0" w:space="0" w:color="auto"/>
        <w:bottom w:val="none" w:sz="0" w:space="0" w:color="auto"/>
        <w:right w:val="none" w:sz="0" w:space="0" w:color="auto"/>
      </w:divBdr>
    </w:div>
    <w:div w:id="318315731">
      <w:bodyDiv w:val="1"/>
      <w:marLeft w:val="0"/>
      <w:marRight w:val="0"/>
      <w:marTop w:val="0"/>
      <w:marBottom w:val="0"/>
      <w:divBdr>
        <w:top w:val="none" w:sz="0" w:space="0" w:color="auto"/>
        <w:left w:val="none" w:sz="0" w:space="0" w:color="auto"/>
        <w:bottom w:val="none" w:sz="0" w:space="0" w:color="auto"/>
        <w:right w:val="none" w:sz="0" w:space="0" w:color="auto"/>
      </w:divBdr>
    </w:div>
    <w:div w:id="327054174">
      <w:bodyDiv w:val="1"/>
      <w:marLeft w:val="0"/>
      <w:marRight w:val="0"/>
      <w:marTop w:val="0"/>
      <w:marBottom w:val="0"/>
      <w:divBdr>
        <w:top w:val="none" w:sz="0" w:space="0" w:color="auto"/>
        <w:left w:val="none" w:sz="0" w:space="0" w:color="auto"/>
        <w:bottom w:val="none" w:sz="0" w:space="0" w:color="auto"/>
        <w:right w:val="none" w:sz="0" w:space="0" w:color="auto"/>
      </w:divBdr>
    </w:div>
    <w:div w:id="331178039">
      <w:bodyDiv w:val="1"/>
      <w:marLeft w:val="0"/>
      <w:marRight w:val="0"/>
      <w:marTop w:val="0"/>
      <w:marBottom w:val="0"/>
      <w:divBdr>
        <w:top w:val="none" w:sz="0" w:space="0" w:color="auto"/>
        <w:left w:val="none" w:sz="0" w:space="0" w:color="auto"/>
        <w:bottom w:val="none" w:sz="0" w:space="0" w:color="auto"/>
        <w:right w:val="none" w:sz="0" w:space="0" w:color="auto"/>
      </w:divBdr>
    </w:div>
    <w:div w:id="371416698">
      <w:bodyDiv w:val="1"/>
      <w:marLeft w:val="0"/>
      <w:marRight w:val="0"/>
      <w:marTop w:val="0"/>
      <w:marBottom w:val="0"/>
      <w:divBdr>
        <w:top w:val="none" w:sz="0" w:space="0" w:color="auto"/>
        <w:left w:val="none" w:sz="0" w:space="0" w:color="auto"/>
        <w:bottom w:val="none" w:sz="0" w:space="0" w:color="auto"/>
        <w:right w:val="none" w:sz="0" w:space="0" w:color="auto"/>
      </w:divBdr>
    </w:div>
    <w:div w:id="374080941">
      <w:bodyDiv w:val="1"/>
      <w:marLeft w:val="0"/>
      <w:marRight w:val="0"/>
      <w:marTop w:val="0"/>
      <w:marBottom w:val="0"/>
      <w:divBdr>
        <w:top w:val="none" w:sz="0" w:space="0" w:color="auto"/>
        <w:left w:val="none" w:sz="0" w:space="0" w:color="auto"/>
        <w:bottom w:val="none" w:sz="0" w:space="0" w:color="auto"/>
        <w:right w:val="none" w:sz="0" w:space="0" w:color="auto"/>
      </w:divBdr>
      <w:divsChild>
        <w:div w:id="1625650895">
          <w:marLeft w:val="547"/>
          <w:marRight w:val="0"/>
          <w:marTop w:val="0"/>
          <w:marBottom w:val="0"/>
          <w:divBdr>
            <w:top w:val="none" w:sz="0" w:space="0" w:color="auto"/>
            <w:left w:val="none" w:sz="0" w:space="0" w:color="auto"/>
            <w:bottom w:val="none" w:sz="0" w:space="0" w:color="auto"/>
            <w:right w:val="none" w:sz="0" w:space="0" w:color="auto"/>
          </w:divBdr>
        </w:div>
      </w:divsChild>
    </w:div>
    <w:div w:id="376198422">
      <w:bodyDiv w:val="1"/>
      <w:marLeft w:val="0"/>
      <w:marRight w:val="0"/>
      <w:marTop w:val="0"/>
      <w:marBottom w:val="0"/>
      <w:divBdr>
        <w:top w:val="none" w:sz="0" w:space="0" w:color="auto"/>
        <w:left w:val="none" w:sz="0" w:space="0" w:color="auto"/>
        <w:bottom w:val="none" w:sz="0" w:space="0" w:color="auto"/>
        <w:right w:val="none" w:sz="0" w:space="0" w:color="auto"/>
      </w:divBdr>
    </w:div>
    <w:div w:id="379011851">
      <w:bodyDiv w:val="1"/>
      <w:marLeft w:val="0"/>
      <w:marRight w:val="0"/>
      <w:marTop w:val="0"/>
      <w:marBottom w:val="0"/>
      <w:divBdr>
        <w:top w:val="none" w:sz="0" w:space="0" w:color="auto"/>
        <w:left w:val="none" w:sz="0" w:space="0" w:color="auto"/>
        <w:bottom w:val="none" w:sz="0" w:space="0" w:color="auto"/>
        <w:right w:val="none" w:sz="0" w:space="0" w:color="auto"/>
      </w:divBdr>
    </w:div>
    <w:div w:id="387842100">
      <w:bodyDiv w:val="1"/>
      <w:marLeft w:val="0"/>
      <w:marRight w:val="0"/>
      <w:marTop w:val="0"/>
      <w:marBottom w:val="0"/>
      <w:divBdr>
        <w:top w:val="none" w:sz="0" w:space="0" w:color="auto"/>
        <w:left w:val="none" w:sz="0" w:space="0" w:color="auto"/>
        <w:bottom w:val="none" w:sz="0" w:space="0" w:color="auto"/>
        <w:right w:val="none" w:sz="0" w:space="0" w:color="auto"/>
      </w:divBdr>
    </w:div>
    <w:div w:id="392318634">
      <w:bodyDiv w:val="1"/>
      <w:marLeft w:val="0"/>
      <w:marRight w:val="0"/>
      <w:marTop w:val="0"/>
      <w:marBottom w:val="0"/>
      <w:divBdr>
        <w:top w:val="none" w:sz="0" w:space="0" w:color="auto"/>
        <w:left w:val="none" w:sz="0" w:space="0" w:color="auto"/>
        <w:bottom w:val="none" w:sz="0" w:space="0" w:color="auto"/>
        <w:right w:val="none" w:sz="0" w:space="0" w:color="auto"/>
      </w:divBdr>
    </w:div>
    <w:div w:id="401954218">
      <w:bodyDiv w:val="1"/>
      <w:marLeft w:val="0"/>
      <w:marRight w:val="0"/>
      <w:marTop w:val="0"/>
      <w:marBottom w:val="0"/>
      <w:divBdr>
        <w:top w:val="none" w:sz="0" w:space="0" w:color="auto"/>
        <w:left w:val="none" w:sz="0" w:space="0" w:color="auto"/>
        <w:bottom w:val="none" w:sz="0" w:space="0" w:color="auto"/>
        <w:right w:val="none" w:sz="0" w:space="0" w:color="auto"/>
      </w:divBdr>
    </w:div>
    <w:div w:id="412095082">
      <w:bodyDiv w:val="1"/>
      <w:marLeft w:val="0"/>
      <w:marRight w:val="0"/>
      <w:marTop w:val="0"/>
      <w:marBottom w:val="0"/>
      <w:divBdr>
        <w:top w:val="none" w:sz="0" w:space="0" w:color="auto"/>
        <w:left w:val="none" w:sz="0" w:space="0" w:color="auto"/>
        <w:bottom w:val="none" w:sz="0" w:space="0" w:color="auto"/>
        <w:right w:val="none" w:sz="0" w:space="0" w:color="auto"/>
      </w:divBdr>
    </w:div>
    <w:div w:id="418644477">
      <w:bodyDiv w:val="1"/>
      <w:marLeft w:val="0"/>
      <w:marRight w:val="0"/>
      <w:marTop w:val="0"/>
      <w:marBottom w:val="0"/>
      <w:divBdr>
        <w:top w:val="none" w:sz="0" w:space="0" w:color="auto"/>
        <w:left w:val="none" w:sz="0" w:space="0" w:color="auto"/>
        <w:bottom w:val="none" w:sz="0" w:space="0" w:color="auto"/>
        <w:right w:val="none" w:sz="0" w:space="0" w:color="auto"/>
      </w:divBdr>
    </w:div>
    <w:div w:id="431626496">
      <w:bodyDiv w:val="1"/>
      <w:marLeft w:val="0"/>
      <w:marRight w:val="0"/>
      <w:marTop w:val="0"/>
      <w:marBottom w:val="0"/>
      <w:divBdr>
        <w:top w:val="none" w:sz="0" w:space="0" w:color="auto"/>
        <w:left w:val="none" w:sz="0" w:space="0" w:color="auto"/>
        <w:bottom w:val="none" w:sz="0" w:space="0" w:color="auto"/>
        <w:right w:val="none" w:sz="0" w:space="0" w:color="auto"/>
      </w:divBdr>
      <w:divsChild>
        <w:div w:id="1553692684">
          <w:marLeft w:val="0"/>
          <w:marRight w:val="0"/>
          <w:marTop w:val="0"/>
          <w:marBottom w:val="0"/>
          <w:divBdr>
            <w:top w:val="none" w:sz="0" w:space="0" w:color="auto"/>
            <w:left w:val="none" w:sz="0" w:space="0" w:color="auto"/>
            <w:bottom w:val="none" w:sz="0" w:space="0" w:color="auto"/>
            <w:right w:val="none" w:sz="0" w:space="0" w:color="auto"/>
          </w:divBdr>
          <w:divsChild>
            <w:div w:id="275217299">
              <w:marLeft w:val="0"/>
              <w:marRight w:val="0"/>
              <w:marTop w:val="0"/>
              <w:marBottom w:val="0"/>
              <w:divBdr>
                <w:top w:val="none" w:sz="0" w:space="0" w:color="auto"/>
                <w:left w:val="none" w:sz="0" w:space="0" w:color="auto"/>
                <w:bottom w:val="none" w:sz="0" w:space="0" w:color="auto"/>
                <w:right w:val="none" w:sz="0" w:space="0" w:color="auto"/>
              </w:divBdr>
              <w:divsChild>
                <w:div w:id="683551003">
                  <w:marLeft w:val="0"/>
                  <w:marRight w:val="0"/>
                  <w:marTop w:val="0"/>
                  <w:marBottom w:val="0"/>
                  <w:divBdr>
                    <w:top w:val="none" w:sz="0" w:space="0" w:color="auto"/>
                    <w:left w:val="none" w:sz="0" w:space="0" w:color="auto"/>
                    <w:bottom w:val="none" w:sz="0" w:space="0" w:color="auto"/>
                    <w:right w:val="none" w:sz="0" w:space="0" w:color="auto"/>
                  </w:divBdr>
                  <w:divsChild>
                    <w:div w:id="17582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42593">
      <w:bodyDiv w:val="1"/>
      <w:marLeft w:val="0"/>
      <w:marRight w:val="0"/>
      <w:marTop w:val="0"/>
      <w:marBottom w:val="0"/>
      <w:divBdr>
        <w:top w:val="none" w:sz="0" w:space="0" w:color="auto"/>
        <w:left w:val="none" w:sz="0" w:space="0" w:color="auto"/>
        <w:bottom w:val="none" w:sz="0" w:space="0" w:color="auto"/>
        <w:right w:val="none" w:sz="0" w:space="0" w:color="auto"/>
      </w:divBdr>
    </w:div>
    <w:div w:id="451897452">
      <w:bodyDiv w:val="1"/>
      <w:marLeft w:val="0"/>
      <w:marRight w:val="0"/>
      <w:marTop w:val="0"/>
      <w:marBottom w:val="0"/>
      <w:divBdr>
        <w:top w:val="none" w:sz="0" w:space="0" w:color="auto"/>
        <w:left w:val="none" w:sz="0" w:space="0" w:color="auto"/>
        <w:bottom w:val="none" w:sz="0" w:space="0" w:color="auto"/>
        <w:right w:val="none" w:sz="0" w:space="0" w:color="auto"/>
      </w:divBdr>
    </w:div>
    <w:div w:id="457723013">
      <w:bodyDiv w:val="1"/>
      <w:marLeft w:val="0"/>
      <w:marRight w:val="0"/>
      <w:marTop w:val="0"/>
      <w:marBottom w:val="0"/>
      <w:divBdr>
        <w:top w:val="none" w:sz="0" w:space="0" w:color="auto"/>
        <w:left w:val="none" w:sz="0" w:space="0" w:color="auto"/>
        <w:bottom w:val="none" w:sz="0" w:space="0" w:color="auto"/>
        <w:right w:val="none" w:sz="0" w:space="0" w:color="auto"/>
      </w:divBdr>
    </w:div>
    <w:div w:id="498885714">
      <w:bodyDiv w:val="1"/>
      <w:marLeft w:val="0"/>
      <w:marRight w:val="0"/>
      <w:marTop w:val="0"/>
      <w:marBottom w:val="0"/>
      <w:divBdr>
        <w:top w:val="none" w:sz="0" w:space="0" w:color="auto"/>
        <w:left w:val="none" w:sz="0" w:space="0" w:color="auto"/>
        <w:bottom w:val="none" w:sz="0" w:space="0" w:color="auto"/>
        <w:right w:val="none" w:sz="0" w:space="0" w:color="auto"/>
      </w:divBdr>
      <w:divsChild>
        <w:div w:id="2061512901">
          <w:marLeft w:val="0"/>
          <w:marRight w:val="0"/>
          <w:marTop w:val="0"/>
          <w:marBottom w:val="0"/>
          <w:divBdr>
            <w:top w:val="none" w:sz="0" w:space="0" w:color="auto"/>
            <w:left w:val="none" w:sz="0" w:space="0" w:color="auto"/>
            <w:bottom w:val="none" w:sz="0" w:space="0" w:color="auto"/>
            <w:right w:val="none" w:sz="0" w:space="0" w:color="auto"/>
          </w:divBdr>
          <w:divsChild>
            <w:div w:id="1983464349">
              <w:marLeft w:val="0"/>
              <w:marRight w:val="0"/>
              <w:marTop w:val="0"/>
              <w:marBottom w:val="0"/>
              <w:divBdr>
                <w:top w:val="none" w:sz="0" w:space="0" w:color="auto"/>
                <w:left w:val="none" w:sz="0" w:space="0" w:color="auto"/>
                <w:bottom w:val="none" w:sz="0" w:space="0" w:color="auto"/>
                <w:right w:val="none" w:sz="0" w:space="0" w:color="auto"/>
              </w:divBdr>
              <w:divsChild>
                <w:div w:id="489639074">
                  <w:marLeft w:val="0"/>
                  <w:marRight w:val="0"/>
                  <w:marTop w:val="0"/>
                  <w:marBottom w:val="0"/>
                  <w:divBdr>
                    <w:top w:val="none" w:sz="0" w:space="0" w:color="auto"/>
                    <w:left w:val="none" w:sz="0" w:space="0" w:color="auto"/>
                    <w:bottom w:val="none" w:sz="0" w:space="0" w:color="auto"/>
                    <w:right w:val="none" w:sz="0" w:space="0" w:color="auto"/>
                  </w:divBdr>
                  <w:divsChild>
                    <w:div w:id="9939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7677">
      <w:bodyDiv w:val="1"/>
      <w:marLeft w:val="0"/>
      <w:marRight w:val="0"/>
      <w:marTop w:val="0"/>
      <w:marBottom w:val="0"/>
      <w:divBdr>
        <w:top w:val="none" w:sz="0" w:space="0" w:color="auto"/>
        <w:left w:val="none" w:sz="0" w:space="0" w:color="auto"/>
        <w:bottom w:val="none" w:sz="0" w:space="0" w:color="auto"/>
        <w:right w:val="none" w:sz="0" w:space="0" w:color="auto"/>
      </w:divBdr>
      <w:divsChild>
        <w:div w:id="1656101851">
          <w:marLeft w:val="0"/>
          <w:marRight w:val="0"/>
          <w:marTop w:val="0"/>
          <w:marBottom w:val="0"/>
          <w:divBdr>
            <w:top w:val="none" w:sz="0" w:space="0" w:color="auto"/>
            <w:left w:val="none" w:sz="0" w:space="0" w:color="auto"/>
            <w:bottom w:val="none" w:sz="0" w:space="0" w:color="auto"/>
            <w:right w:val="none" w:sz="0" w:space="0" w:color="auto"/>
          </w:divBdr>
          <w:divsChild>
            <w:div w:id="752704414">
              <w:marLeft w:val="0"/>
              <w:marRight w:val="0"/>
              <w:marTop w:val="0"/>
              <w:marBottom w:val="0"/>
              <w:divBdr>
                <w:top w:val="none" w:sz="0" w:space="0" w:color="auto"/>
                <w:left w:val="none" w:sz="0" w:space="0" w:color="auto"/>
                <w:bottom w:val="none" w:sz="0" w:space="0" w:color="auto"/>
                <w:right w:val="none" w:sz="0" w:space="0" w:color="auto"/>
              </w:divBdr>
              <w:divsChild>
                <w:div w:id="1575969293">
                  <w:marLeft w:val="0"/>
                  <w:marRight w:val="0"/>
                  <w:marTop w:val="0"/>
                  <w:marBottom w:val="0"/>
                  <w:divBdr>
                    <w:top w:val="none" w:sz="0" w:space="0" w:color="auto"/>
                    <w:left w:val="none" w:sz="0" w:space="0" w:color="auto"/>
                    <w:bottom w:val="none" w:sz="0" w:space="0" w:color="auto"/>
                    <w:right w:val="none" w:sz="0" w:space="0" w:color="auto"/>
                  </w:divBdr>
                  <w:divsChild>
                    <w:div w:id="20922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6384">
      <w:bodyDiv w:val="1"/>
      <w:marLeft w:val="0"/>
      <w:marRight w:val="0"/>
      <w:marTop w:val="0"/>
      <w:marBottom w:val="0"/>
      <w:divBdr>
        <w:top w:val="none" w:sz="0" w:space="0" w:color="auto"/>
        <w:left w:val="none" w:sz="0" w:space="0" w:color="auto"/>
        <w:bottom w:val="none" w:sz="0" w:space="0" w:color="auto"/>
        <w:right w:val="none" w:sz="0" w:space="0" w:color="auto"/>
      </w:divBdr>
    </w:div>
    <w:div w:id="537200222">
      <w:bodyDiv w:val="1"/>
      <w:marLeft w:val="0"/>
      <w:marRight w:val="0"/>
      <w:marTop w:val="0"/>
      <w:marBottom w:val="0"/>
      <w:divBdr>
        <w:top w:val="none" w:sz="0" w:space="0" w:color="auto"/>
        <w:left w:val="none" w:sz="0" w:space="0" w:color="auto"/>
        <w:bottom w:val="none" w:sz="0" w:space="0" w:color="auto"/>
        <w:right w:val="none" w:sz="0" w:space="0" w:color="auto"/>
      </w:divBdr>
    </w:div>
    <w:div w:id="570236194">
      <w:bodyDiv w:val="1"/>
      <w:marLeft w:val="0"/>
      <w:marRight w:val="0"/>
      <w:marTop w:val="0"/>
      <w:marBottom w:val="0"/>
      <w:divBdr>
        <w:top w:val="none" w:sz="0" w:space="0" w:color="auto"/>
        <w:left w:val="none" w:sz="0" w:space="0" w:color="auto"/>
        <w:bottom w:val="none" w:sz="0" w:space="0" w:color="auto"/>
        <w:right w:val="none" w:sz="0" w:space="0" w:color="auto"/>
      </w:divBdr>
    </w:div>
    <w:div w:id="580992646">
      <w:bodyDiv w:val="1"/>
      <w:marLeft w:val="0"/>
      <w:marRight w:val="0"/>
      <w:marTop w:val="0"/>
      <w:marBottom w:val="0"/>
      <w:divBdr>
        <w:top w:val="none" w:sz="0" w:space="0" w:color="auto"/>
        <w:left w:val="none" w:sz="0" w:space="0" w:color="auto"/>
        <w:bottom w:val="none" w:sz="0" w:space="0" w:color="auto"/>
        <w:right w:val="none" w:sz="0" w:space="0" w:color="auto"/>
      </w:divBdr>
    </w:div>
    <w:div w:id="597952949">
      <w:bodyDiv w:val="1"/>
      <w:marLeft w:val="0"/>
      <w:marRight w:val="0"/>
      <w:marTop w:val="0"/>
      <w:marBottom w:val="0"/>
      <w:divBdr>
        <w:top w:val="none" w:sz="0" w:space="0" w:color="auto"/>
        <w:left w:val="none" w:sz="0" w:space="0" w:color="auto"/>
        <w:bottom w:val="none" w:sz="0" w:space="0" w:color="auto"/>
        <w:right w:val="none" w:sz="0" w:space="0" w:color="auto"/>
      </w:divBdr>
      <w:divsChild>
        <w:div w:id="1931162031">
          <w:marLeft w:val="0"/>
          <w:marRight w:val="0"/>
          <w:marTop w:val="0"/>
          <w:marBottom w:val="0"/>
          <w:divBdr>
            <w:top w:val="none" w:sz="0" w:space="0" w:color="auto"/>
            <w:left w:val="none" w:sz="0" w:space="0" w:color="auto"/>
            <w:bottom w:val="none" w:sz="0" w:space="0" w:color="auto"/>
            <w:right w:val="none" w:sz="0" w:space="0" w:color="auto"/>
          </w:divBdr>
          <w:divsChild>
            <w:div w:id="474567358">
              <w:marLeft w:val="0"/>
              <w:marRight w:val="0"/>
              <w:marTop w:val="0"/>
              <w:marBottom w:val="0"/>
              <w:divBdr>
                <w:top w:val="none" w:sz="0" w:space="0" w:color="auto"/>
                <w:left w:val="none" w:sz="0" w:space="0" w:color="auto"/>
                <w:bottom w:val="none" w:sz="0" w:space="0" w:color="auto"/>
                <w:right w:val="none" w:sz="0" w:space="0" w:color="auto"/>
              </w:divBdr>
              <w:divsChild>
                <w:div w:id="456459649">
                  <w:marLeft w:val="0"/>
                  <w:marRight w:val="0"/>
                  <w:marTop w:val="0"/>
                  <w:marBottom w:val="0"/>
                  <w:divBdr>
                    <w:top w:val="none" w:sz="0" w:space="0" w:color="auto"/>
                    <w:left w:val="none" w:sz="0" w:space="0" w:color="auto"/>
                    <w:bottom w:val="none" w:sz="0" w:space="0" w:color="auto"/>
                    <w:right w:val="none" w:sz="0" w:space="0" w:color="auto"/>
                  </w:divBdr>
                  <w:divsChild>
                    <w:div w:id="32042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79130">
      <w:bodyDiv w:val="1"/>
      <w:marLeft w:val="0"/>
      <w:marRight w:val="0"/>
      <w:marTop w:val="0"/>
      <w:marBottom w:val="0"/>
      <w:divBdr>
        <w:top w:val="none" w:sz="0" w:space="0" w:color="auto"/>
        <w:left w:val="none" w:sz="0" w:space="0" w:color="auto"/>
        <w:bottom w:val="none" w:sz="0" w:space="0" w:color="auto"/>
        <w:right w:val="none" w:sz="0" w:space="0" w:color="auto"/>
      </w:divBdr>
    </w:div>
    <w:div w:id="617881014">
      <w:bodyDiv w:val="1"/>
      <w:marLeft w:val="0"/>
      <w:marRight w:val="0"/>
      <w:marTop w:val="0"/>
      <w:marBottom w:val="0"/>
      <w:divBdr>
        <w:top w:val="none" w:sz="0" w:space="0" w:color="auto"/>
        <w:left w:val="none" w:sz="0" w:space="0" w:color="auto"/>
        <w:bottom w:val="none" w:sz="0" w:space="0" w:color="auto"/>
        <w:right w:val="none" w:sz="0" w:space="0" w:color="auto"/>
      </w:divBdr>
    </w:div>
    <w:div w:id="620235388">
      <w:bodyDiv w:val="1"/>
      <w:marLeft w:val="0"/>
      <w:marRight w:val="0"/>
      <w:marTop w:val="0"/>
      <w:marBottom w:val="0"/>
      <w:divBdr>
        <w:top w:val="none" w:sz="0" w:space="0" w:color="auto"/>
        <w:left w:val="none" w:sz="0" w:space="0" w:color="auto"/>
        <w:bottom w:val="none" w:sz="0" w:space="0" w:color="auto"/>
        <w:right w:val="none" w:sz="0" w:space="0" w:color="auto"/>
      </w:divBdr>
    </w:div>
    <w:div w:id="621153503">
      <w:bodyDiv w:val="1"/>
      <w:marLeft w:val="0"/>
      <w:marRight w:val="0"/>
      <w:marTop w:val="0"/>
      <w:marBottom w:val="0"/>
      <w:divBdr>
        <w:top w:val="none" w:sz="0" w:space="0" w:color="auto"/>
        <w:left w:val="none" w:sz="0" w:space="0" w:color="auto"/>
        <w:bottom w:val="none" w:sz="0" w:space="0" w:color="auto"/>
        <w:right w:val="none" w:sz="0" w:space="0" w:color="auto"/>
      </w:divBdr>
    </w:div>
    <w:div w:id="634993612">
      <w:bodyDiv w:val="1"/>
      <w:marLeft w:val="0"/>
      <w:marRight w:val="0"/>
      <w:marTop w:val="0"/>
      <w:marBottom w:val="0"/>
      <w:divBdr>
        <w:top w:val="none" w:sz="0" w:space="0" w:color="auto"/>
        <w:left w:val="none" w:sz="0" w:space="0" w:color="auto"/>
        <w:bottom w:val="none" w:sz="0" w:space="0" w:color="auto"/>
        <w:right w:val="none" w:sz="0" w:space="0" w:color="auto"/>
      </w:divBdr>
      <w:divsChild>
        <w:div w:id="230697811">
          <w:marLeft w:val="0"/>
          <w:marRight w:val="0"/>
          <w:marTop w:val="0"/>
          <w:marBottom w:val="0"/>
          <w:divBdr>
            <w:top w:val="none" w:sz="0" w:space="0" w:color="auto"/>
            <w:left w:val="none" w:sz="0" w:space="0" w:color="auto"/>
            <w:bottom w:val="none" w:sz="0" w:space="0" w:color="auto"/>
            <w:right w:val="none" w:sz="0" w:space="0" w:color="auto"/>
          </w:divBdr>
          <w:divsChild>
            <w:div w:id="949820705">
              <w:marLeft w:val="0"/>
              <w:marRight w:val="0"/>
              <w:marTop w:val="0"/>
              <w:marBottom w:val="0"/>
              <w:divBdr>
                <w:top w:val="none" w:sz="0" w:space="0" w:color="auto"/>
                <w:left w:val="none" w:sz="0" w:space="0" w:color="auto"/>
                <w:bottom w:val="none" w:sz="0" w:space="0" w:color="auto"/>
                <w:right w:val="none" w:sz="0" w:space="0" w:color="auto"/>
              </w:divBdr>
              <w:divsChild>
                <w:div w:id="493296980">
                  <w:marLeft w:val="0"/>
                  <w:marRight w:val="0"/>
                  <w:marTop w:val="0"/>
                  <w:marBottom w:val="0"/>
                  <w:divBdr>
                    <w:top w:val="none" w:sz="0" w:space="0" w:color="auto"/>
                    <w:left w:val="none" w:sz="0" w:space="0" w:color="auto"/>
                    <w:bottom w:val="none" w:sz="0" w:space="0" w:color="auto"/>
                    <w:right w:val="none" w:sz="0" w:space="0" w:color="auto"/>
                  </w:divBdr>
                  <w:divsChild>
                    <w:div w:id="20652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566">
      <w:bodyDiv w:val="1"/>
      <w:marLeft w:val="0"/>
      <w:marRight w:val="0"/>
      <w:marTop w:val="0"/>
      <w:marBottom w:val="0"/>
      <w:divBdr>
        <w:top w:val="none" w:sz="0" w:space="0" w:color="auto"/>
        <w:left w:val="none" w:sz="0" w:space="0" w:color="auto"/>
        <w:bottom w:val="none" w:sz="0" w:space="0" w:color="auto"/>
        <w:right w:val="none" w:sz="0" w:space="0" w:color="auto"/>
      </w:divBdr>
    </w:div>
    <w:div w:id="662271698">
      <w:bodyDiv w:val="1"/>
      <w:marLeft w:val="0"/>
      <w:marRight w:val="0"/>
      <w:marTop w:val="0"/>
      <w:marBottom w:val="0"/>
      <w:divBdr>
        <w:top w:val="none" w:sz="0" w:space="0" w:color="auto"/>
        <w:left w:val="none" w:sz="0" w:space="0" w:color="auto"/>
        <w:bottom w:val="none" w:sz="0" w:space="0" w:color="auto"/>
        <w:right w:val="none" w:sz="0" w:space="0" w:color="auto"/>
      </w:divBdr>
    </w:div>
    <w:div w:id="679310324">
      <w:bodyDiv w:val="1"/>
      <w:marLeft w:val="0"/>
      <w:marRight w:val="0"/>
      <w:marTop w:val="0"/>
      <w:marBottom w:val="0"/>
      <w:divBdr>
        <w:top w:val="none" w:sz="0" w:space="0" w:color="auto"/>
        <w:left w:val="none" w:sz="0" w:space="0" w:color="auto"/>
        <w:bottom w:val="none" w:sz="0" w:space="0" w:color="auto"/>
        <w:right w:val="none" w:sz="0" w:space="0" w:color="auto"/>
      </w:divBdr>
    </w:div>
    <w:div w:id="691030119">
      <w:bodyDiv w:val="1"/>
      <w:marLeft w:val="0"/>
      <w:marRight w:val="0"/>
      <w:marTop w:val="0"/>
      <w:marBottom w:val="0"/>
      <w:divBdr>
        <w:top w:val="none" w:sz="0" w:space="0" w:color="auto"/>
        <w:left w:val="none" w:sz="0" w:space="0" w:color="auto"/>
        <w:bottom w:val="none" w:sz="0" w:space="0" w:color="auto"/>
        <w:right w:val="none" w:sz="0" w:space="0" w:color="auto"/>
      </w:divBdr>
    </w:div>
    <w:div w:id="714499308">
      <w:bodyDiv w:val="1"/>
      <w:marLeft w:val="0"/>
      <w:marRight w:val="0"/>
      <w:marTop w:val="0"/>
      <w:marBottom w:val="0"/>
      <w:divBdr>
        <w:top w:val="none" w:sz="0" w:space="0" w:color="auto"/>
        <w:left w:val="none" w:sz="0" w:space="0" w:color="auto"/>
        <w:bottom w:val="none" w:sz="0" w:space="0" w:color="auto"/>
        <w:right w:val="none" w:sz="0" w:space="0" w:color="auto"/>
      </w:divBdr>
    </w:div>
    <w:div w:id="734470401">
      <w:bodyDiv w:val="1"/>
      <w:marLeft w:val="0"/>
      <w:marRight w:val="0"/>
      <w:marTop w:val="0"/>
      <w:marBottom w:val="0"/>
      <w:divBdr>
        <w:top w:val="none" w:sz="0" w:space="0" w:color="auto"/>
        <w:left w:val="none" w:sz="0" w:space="0" w:color="auto"/>
        <w:bottom w:val="none" w:sz="0" w:space="0" w:color="auto"/>
        <w:right w:val="none" w:sz="0" w:space="0" w:color="auto"/>
      </w:divBdr>
    </w:div>
    <w:div w:id="763379873">
      <w:bodyDiv w:val="1"/>
      <w:marLeft w:val="0"/>
      <w:marRight w:val="0"/>
      <w:marTop w:val="0"/>
      <w:marBottom w:val="0"/>
      <w:divBdr>
        <w:top w:val="none" w:sz="0" w:space="0" w:color="auto"/>
        <w:left w:val="none" w:sz="0" w:space="0" w:color="auto"/>
        <w:bottom w:val="none" w:sz="0" w:space="0" w:color="auto"/>
        <w:right w:val="none" w:sz="0" w:space="0" w:color="auto"/>
      </w:divBdr>
    </w:div>
    <w:div w:id="765425454">
      <w:bodyDiv w:val="1"/>
      <w:marLeft w:val="0"/>
      <w:marRight w:val="0"/>
      <w:marTop w:val="0"/>
      <w:marBottom w:val="0"/>
      <w:divBdr>
        <w:top w:val="none" w:sz="0" w:space="0" w:color="auto"/>
        <w:left w:val="none" w:sz="0" w:space="0" w:color="auto"/>
        <w:bottom w:val="none" w:sz="0" w:space="0" w:color="auto"/>
        <w:right w:val="none" w:sz="0" w:space="0" w:color="auto"/>
      </w:divBdr>
    </w:div>
    <w:div w:id="770127308">
      <w:bodyDiv w:val="1"/>
      <w:marLeft w:val="0"/>
      <w:marRight w:val="0"/>
      <w:marTop w:val="0"/>
      <w:marBottom w:val="0"/>
      <w:divBdr>
        <w:top w:val="none" w:sz="0" w:space="0" w:color="auto"/>
        <w:left w:val="none" w:sz="0" w:space="0" w:color="auto"/>
        <w:bottom w:val="none" w:sz="0" w:space="0" w:color="auto"/>
        <w:right w:val="none" w:sz="0" w:space="0" w:color="auto"/>
      </w:divBdr>
    </w:div>
    <w:div w:id="774135176">
      <w:bodyDiv w:val="1"/>
      <w:marLeft w:val="0"/>
      <w:marRight w:val="0"/>
      <w:marTop w:val="0"/>
      <w:marBottom w:val="0"/>
      <w:divBdr>
        <w:top w:val="none" w:sz="0" w:space="0" w:color="auto"/>
        <w:left w:val="none" w:sz="0" w:space="0" w:color="auto"/>
        <w:bottom w:val="none" w:sz="0" w:space="0" w:color="auto"/>
        <w:right w:val="none" w:sz="0" w:space="0" w:color="auto"/>
      </w:divBdr>
    </w:div>
    <w:div w:id="784690989">
      <w:bodyDiv w:val="1"/>
      <w:marLeft w:val="0"/>
      <w:marRight w:val="0"/>
      <w:marTop w:val="0"/>
      <w:marBottom w:val="0"/>
      <w:divBdr>
        <w:top w:val="none" w:sz="0" w:space="0" w:color="auto"/>
        <w:left w:val="none" w:sz="0" w:space="0" w:color="auto"/>
        <w:bottom w:val="none" w:sz="0" w:space="0" w:color="auto"/>
        <w:right w:val="none" w:sz="0" w:space="0" w:color="auto"/>
      </w:divBdr>
    </w:div>
    <w:div w:id="801771518">
      <w:bodyDiv w:val="1"/>
      <w:marLeft w:val="0"/>
      <w:marRight w:val="0"/>
      <w:marTop w:val="0"/>
      <w:marBottom w:val="0"/>
      <w:divBdr>
        <w:top w:val="none" w:sz="0" w:space="0" w:color="auto"/>
        <w:left w:val="none" w:sz="0" w:space="0" w:color="auto"/>
        <w:bottom w:val="none" w:sz="0" w:space="0" w:color="auto"/>
        <w:right w:val="none" w:sz="0" w:space="0" w:color="auto"/>
      </w:divBdr>
    </w:div>
    <w:div w:id="806555324">
      <w:bodyDiv w:val="1"/>
      <w:marLeft w:val="0"/>
      <w:marRight w:val="0"/>
      <w:marTop w:val="0"/>
      <w:marBottom w:val="0"/>
      <w:divBdr>
        <w:top w:val="none" w:sz="0" w:space="0" w:color="auto"/>
        <w:left w:val="none" w:sz="0" w:space="0" w:color="auto"/>
        <w:bottom w:val="none" w:sz="0" w:space="0" w:color="auto"/>
        <w:right w:val="none" w:sz="0" w:space="0" w:color="auto"/>
      </w:divBdr>
    </w:div>
    <w:div w:id="811480299">
      <w:bodyDiv w:val="1"/>
      <w:marLeft w:val="0"/>
      <w:marRight w:val="0"/>
      <w:marTop w:val="0"/>
      <w:marBottom w:val="0"/>
      <w:divBdr>
        <w:top w:val="none" w:sz="0" w:space="0" w:color="auto"/>
        <w:left w:val="none" w:sz="0" w:space="0" w:color="auto"/>
        <w:bottom w:val="none" w:sz="0" w:space="0" w:color="auto"/>
        <w:right w:val="none" w:sz="0" w:space="0" w:color="auto"/>
      </w:divBdr>
    </w:div>
    <w:div w:id="846486185">
      <w:bodyDiv w:val="1"/>
      <w:marLeft w:val="0"/>
      <w:marRight w:val="0"/>
      <w:marTop w:val="0"/>
      <w:marBottom w:val="0"/>
      <w:divBdr>
        <w:top w:val="none" w:sz="0" w:space="0" w:color="auto"/>
        <w:left w:val="none" w:sz="0" w:space="0" w:color="auto"/>
        <w:bottom w:val="none" w:sz="0" w:space="0" w:color="auto"/>
        <w:right w:val="none" w:sz="0" w:space="0" w:color="auto"/>
      </w:divBdr>
    </w:div>
    <w:div w:id="867335236">
      <w:bodyDiv w:val="1"/>
      <w:marLeft w:val="0"/>
      <w:marRight w:val="0"/>
      <w:marTop w:val="0"/>
      <w:marBottom w:val="0"/>
      <w:divBdr>
        <w:top w:val="none" w:sz="0" w:space="0" w:color="auto"/>
        <w:left w:val="none" w:sz="0" w:space="0" w:color="auto"/>
        <w:bottom w:val="none" w:sz="0" w:space="0" w:color="auto"/>
        <w:right w:val="none" w:sz="0" w:space="0" w:color="auto"/>
      </w:divBdr>
    </w:div>
    <w:div w:id="871962861">
      <w:bodyDiv w:val="1"/>
      <w:marLeft w:val="0"/>
      <w:marRight w:val="0"/>
      <w:marTop w:val="0"/>
      <w:marBottom w:val="0"/>
      <w:divBdr>
        <w:top w:val="none" w:sz="0" w:space="0" w:color="auto"/>
        <w:left w:val="none" w:sz="0" w:space="0" w:color="auto"/>
        <w:bottom w:val="none" w:sz="0" w:space="0" w:color="auto"/>
        <w:right w:val="none" w:sz="0" w:space="0" w:color="auto"/>
      </w:divBdr>
      <w:divsChild>
        <w:div w:id="539586959">
          <w:marLeft w:val="0"/>
          <w:marRight w:val="0"/>
          <w:marTop w:val="0"/>
          <w:marBottom w:val="0"/>
          <w:divBdr>
            <w:top w:val="none" w:sz="0" w:space="0" w:color="auto"/>
            <w:left w:val="none" w:sz="0" w:space="0" w:color="auto"/>
            <w:bottom w:val="none" w:sz="0" w:space="0" w:color="auto"/>
            <w:right w:val="none" w:sz="0" w:space="0" w:color="auto"/>
          </w:divBdr>
          <w:divsChild>
            <w:div w:id="1674261695">
              <w:marLeft w:val="0"/>
              <w:marRight w:val="0"/>
              <w:marTop w:val="0"/>
              <w:marBottom w:val="0"/>
              <w:divBdr>
                <w:top w:val="none" w:sz="0" w:space="0" w:color="auto"/>
                <w:left w:val="none" w:sz="0" w:space="0" w:color="auto"/>
                <w:bottom w:val="none" w:sz="0" w:space="0" w:color="auto"/>
                <w:right w:val="none" w:sz="0" w:space="0" w:color="auto"/>
              </w:divBdr>
              <w:divsChild>
                <w:div w:id="1703095842">
                  <w:marLeft w:val="0"/>
                  <w:marRight w:val="0"/>
                  <w:marTop w:val="0"/>
                  <w:marBottom w:val="0"/>
                  <w:divBdr>
                    <w:top w:val="none" w:sz="0" w:space="0" w:color="auto"/>
                    <w:left w:val="none" w:sz="0" w:space="0" w:color="auto"/>
                    <w:bottom w:val="none" w:sz="0" w:space="0" w:color="auto"/>
                    <w:right w:val="none" w:sz="0" w:space="0" w:color="auto"/>
                  </w:divBdr>
                  <w:divsChild>
                    <w:div w:id="2514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541117">
      <w:bodyDiv w:val="1"/>
      <w:marLeft w:val="0"/>
      <w:marRight w:val="0"/>
      <w:marTop w:val="0"/>
      <w:marBottom w:val="0"/>
      <w:divBdr>
        <w:top w:val="none" w:sz="0" w:space="0" w:color="auto"/>
        <w:left w:val="none" w:sz="0" w:space="0" w:color="auto"/>
        <w:bottom w:val="none" w:sz="0" w:space="0" w:color="auto"/>
        <w:right w:val="none" w:sz="0" w:space="0" w:color="auto"/>
      </w:divBdr>
    </w:div>
    <w:div w:id="929970433">
      <w:bodyDiv w:val="1"/>
      <w:marLeft w:val="0"/>
      <w:marRight w:val="0"/>
      <w:marTop w:val="0"/>
      <w:marBottom w:val="0"/>
      <w:divBdr>
        <w:top w:val="none" w:sz="0" w:space="0" w:color="auto"/>
        <w:left w:val="none" w:sz="0" w:space="0" w:color="auto"/>
        <w:bottom w:val="none" w:sz="0" w:space="0" w:color="auto"/>
        <w:right w:val="none" w:sz="0" w:space="0" w:color="auto"/>
      </w:divBdr>
    </w:div>
    <w:div w:id="930089775">
      <w:bodyDiv w:val="1"/>
      <w:marLeft w:val="0"/>
      <w:marRight w:val="0"/>
      <w:marTop w:val="0"/>
      <w:marBottom w:val="0"/>
      <w:divBdr>
        <w:top w:val="none" w:sz="0" w:space="0" w:color="auto"/>
        <w:left w:val="none" w:sz="0" w:space="0" w:color="auto"/>
        <w:bottom w:val="none" w:sz="0" w:space="0" w:color="auto"/>
        <w:right w:val="none" w:sz="0" w:space="0" w:color="auto"/>
      </w:divBdr>
      <w:divsChild>
        <w:div w:id="766852465">
          <w:marLeft w:val="547"/>
          <w:marRight w:val="0"/>
          <w:marTop w:val="0"/>
          <w:marBottom w:val="0"/>
          <w:divBdr>
            <w:top w:val="none" w:sz="0" w:space="0" w:color="auto"/>
            <w:left w:val="none" w:sz="0" w:space="0" w:color="auto"/>
            <w:bottom w:val="none" w:sz="0" w:space="0" w:color="auto"/>
            <w:right w:val="none" w:sz="0" w:space="0" w:color="auto"/>
          </w:divBdr>
        </w:div>
      </w:divsChild>
    </w:div>
    <w:div w:id="948076384">
      <w:bodyDiv w:val="1"/>
      <w:marLeft w:val="0"/>
      <w:marRight w:val="0"/>
      <w:marTop w:val="0"/>
      <w:marBottom w:val="0"/>
      <w:divBdr>
        <w:top w:val="none" w:sz="0" w:space="0" w:color="auto"/>
        <w:left w:val="none" w:sz="0" w:space="0" w:color="auto"/>
        <w:bottom w:val="none" w:sz="0" w:space="0" w:color="auto"/>
        <w:right w:val="none" w:sz="0" w:space="0" w:color="auto"/>
      </w:divBdr>
    </w:div>
    <w:div w:id="951548364">
      <w:bodyDiv w:val="1"/>
      <w:marLeft w:val="0"/>
      <w:marRight w:val="0"/>
      <w:marTop w:val="0"/>
      <w:marBottom w:val="0"/>
      <w:divBdr>
        <w:top w:val="none" w:sz="0" w:space="0" w:color="auto"/>
        <w:left w:val="none" w:sz="0" w:space="0" w:color="auto"/>
        <w:bottom w:val="none" w:sz="0" w:space="0" w:color="auto"/>
        <w:right w:val="none" w:sz="0" w:space="0" w:color="auto"/>
      </w:divBdr>
    </w:div>
    <w:div w:id="952401374">
      <w:bodyDiv w:val="1"/>
      <w:marLeft w:val="0"/>
      <w:marRight w:val="0"/>
      <w:marTop w:val="0"/>
      <w:marBottom w:val="0"/>
      <w:divBdr>
        <w:top w:val="none" w:sz="0" w:space="0" w:color="auto"/>
        <w:left w:val="none" w:sz="0" w:space="0" w:color="auto"/>
        <w:bottom w:val="none" w:sz="0" w:space="0" w:color="auto"/>
        <w:right w:val="none" w:sz="0" w:space="0" w:color="auto"/>
      </w:divBdr>
    </w:div>
    <w:div w:id="991326312">
      <w:bodyDiv w:val="1"/>
      <w:marLeft w:val="0"/>
      <w:marRight w:val="0"/>
      <w:marTop w:val="0"/>
      <w:marBottom w:val="0"/>
      <w:divBdr>
        <w:top w:val="none" w:sz="0" w:space="0" w:color="auto"/>
        <w:left w:val="none" w:sz="0" w:space="0" w:color="auto"/>
        <w:bottom w:val="none" w:sz="0" w:space="0" w:color="auto"/>
        <w:right w:val="none" w:sz="0" w:space="0" w:color="auto"/>
      </w:divBdr>
    </w:div>
    <w:div w:id="991563103">
      <w:bodyDiv w:val="1"/>
      <w:marLeft w:val="0"/>
      <w:marRight w:val="0"/>
      <w:marTop w:val="0"/>
      <w:marBottom w:val="0"/>
      <w:divBdr>
        <w:top w:val="none" w:sz="0" w:space="0" w:color="auto"/>
        <w:left w:val="none" w:sz="0" w:space="0" w:color="auto"/>
        <w:bottom w:val="none" w:sz="0" w:space="0" w:color="auto"/>
        <w:right w:val="none" w:sz="0" w:space="0" w:color="auto"/>
      </w:divBdr>
    </w:div>
    <w:div w:id="1001392544">
      <w:bodyDiv w:val="1"/>
      <w:marLeft w:val="0"/>
      <w:marRight w:val="0"/>
      <w:marTop w:val="0"/>
      <w:marBottom w:val="0"/>
      <w:divBdr>
        <w:top w:val="none" w:sz="0" w:space="0" w:color="auto"/>
        <w:left w:val="none" w:sz="0" w:space="0" w:color="auto"/>
        <w:bottom w:val="none" w:sz="0" w:space="0" w:color="auto"/>
        <w:right w:val="none" w:sz="0" w:space="0" w:color="auto"/>
      </w:divBdr>
      <w:divsChild>
        <w:div w:id="47069393">
          <w:marLeft w:val="0"/>
          <w:marRight w:val="0"/>
          <w:marTop w:val="0"/>
          <w:marBottom w:val="0"/>
          <w:divBdr>
            <w:top w:val="none" w:sz="0" w:space="0" w:color="auto"/>
            <w:left w:val="none" w:sz="0" w:space="0" w:color="auto"/>
            <w:bottom w:val="none" w:sz="0" w:space="0" w:color="auto"/>
            <w:right w:val="none" w:sz="0" w:space="0" w:color="auto"/>
          </w:divBdr>
          <w:divsChild>
            <w:div w:id="3948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5901">
      <w:bodyDiv w:val="1"/>
      <w:marLeft w:val="0"/>
      <w:marRight w:val="0"/>
      <w:marTop w:val="0"/>
      <w:marBottom w:val="0"/>
      <w:divBdr>
        <w:top w:val="none" w:sz="0" w:space="0" w:color="auto"/>
        <w:left w:val="none" w:sz="0" w:space="0" w:color="auto"/>
        <w:bottom w:val="none" w:sz="0" w:space="0" w:color="auto"/>
        <w:right w:val="none" w:sz="0" w:space="0" w:color="auto"/>
      </w:divBdr>
      <w:divsChild>
        <w:div w:id="1974675393">
          <w:marLeft w:val="0"/>
          <w:marRight w:val="0"/>
          <w:marTop w:val="0"/>
          <w:marBottom w:val="0"/>
          <w:divBdr>
            <w:top w:val="none" w:sz="0" w:space="0" w:color="auto"/>
            <w:left w:val="none" w:sz="0" w:space="0" w:color="auto"/>
            <w:bottom w:val="none" w:sz="0" w:space="0" w:color="auto"/>
            <w:right w:val="none" w:sz="0" w:space="0" w:color="auto"/>
          </w:divBdr>
        </w:div>
      </w:divsChild>
    </w:div>
    <w:div w:id="1008407613">
      <w:bodyDiv w:val="1"/>
      <w:marLeft w:val="0"/>
      <w:marRight w:val="0"/>
      <w:marTop w:val="0"/>
      <w:marBottom w:val="0"/>
      <w:divBdr>
        <w:top w:val="none" w:sz="0" w:space="0" w:color="auto"/>
        <w:left w:val="none" w:sz="0" w:space="0" w:color="auto"/>
        <w:bottom w:val="none" w:sz="0" w:space="0" w:color="auto"/>
        <w:right w:val="none" w:sz="0" w:space="0" w:color="auto"/>
      </w:divBdr>
      <w:divsChild>
        <w:div w:id="262496815">
          <w:marLeft w:val="0"/>
          <w:marRight w:val="0"/>
          <w:marTop w:val="0"/>
          <w:marBottom w:val="0"/>
          <w:divBdr>
            <w:top w:val="none" w:sz="0" w:space="0" w:color="auto"/>
            <w:left w:val="none" w:sz="0" w:space="0" w:color="auto"/>
            <w:bottom w:val="none" w:sz="0" w:space="0" w:color="auto"/>
            <w:right w:val="none" w:sz="0" w:space="0" w:color="auto"/>
          </w:divBdr>
          <w:divsChild>
            <w:div w:id="1304893338">
              <w:marLeft w:val="0"/>
              <w:marRight w:val="0"/>
              <w:marTop w:val="0"/>
              <w:marBottom w:val="0"/>
              <w:divBdr>
                <w:top w:val="none" w:sz="0" w:space="0" w:color="auto"/>
                <w:left w:val="none" w:sz="0" w:space="0" w:color="auto"/>
                <w:bottom w:val="none" w:sz="0" w:space="0" w:color="auto"/>
                <w:right w:val="none" w:sz="0" w:space="0" w:color="auto"/>
              </w:divBdr>
              <w:divsChild>
                <w:div w:id="195579411">
                  <w:marLeft w:val="0"/>
                  <w:marRight w:val="0"/>
                  <w:marTop w:val="0"/>
                  <w:marBottom w:val="0"/>
                  <w:divBdr>
                    <w:top w:val="none" w:sz="0" w:space="0" w:color="auto"/>
                    <w:left w:val="none" w:sz="0" w:space="0" w:color="auto"/>
                    <w:bottom w:val="none" w:sz="0" w:space="0" w:color="auto"/>
                    <w:right w:val="none" w:sz="0" w:space="0" w:color="auto"/>
                  </w:divBdr>
                  <w:divsChild>
                    <w:div w:id="23147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08657">
      <w:bodyDiv w:val="1"/>
      <w:marLeft w:val="0"/>
      <w:marRight w:val="0"/>
      <w:marTop w:val="0"/>
      <w:marBottom w:val="0"/>
      <w:divBdr>
        <w:top w:val="none" w:sz="0" w:space="0" w:color="auto"/>
        <w:left w:val="none" w:sz="0" w:space="0" w:color="auto"/>
        <w:bottom w:val="none" w:sz="0" w:space="0" w:color="auto"/>
        <w:right w:val="none" w:sz="0" w:space="0" w:color="auto"/>
      </w:divBdr>
    </w:div>
    <w:div w:id="1015617678">
      <w:bodyDiv w:val="1"/>
      <w:marLeft w:val="0"/>
      <w:marRight w:val="0"/>
      <w:marTop w:val="0"/>
      <w:marBottom w:val="0"/>
      <w:divBdr>
        <w:top w:val="none" w:sz="0" w:space="0" w:color="auto"/>
        <w:left w:val="none" w:sz="0" w:space="0" w:color="auto"/>
        <w:bottom w:val="none" w:sz="0" w:space="0" w:color="auto"/>
        <w:right w:val="none" w:sz="0" w:space="0" w:color="auto"/>
      </w:divBdr>
    </w:div>
    <w:div w:id="1023894933">
      <w:bodyDiv w:val="1"/>
      <w:marLeft w:val="0"/>
      <w:marRight w:val="0"/>
      <w:marTop w:val="0"/>
      <w:marBottom w:val="0"/>
      <w:divBdr>
        <w:top w:val="none" w:sz="0" w:space="0" w:color="auto"/>
        <w:left w:val="none" w:sz="0" w:space="0" w:color="auto"/>
        <w:bottom w:val="none" w:sz="0" w:space="0" w:color="auto"/>
        <w:right w:val="none" w:sz="0" w:space="0" w:color="auto"/>
      </w:divBdr>
    </w:div>
    <w:div w:id="1040663608">
      <w:bodyDiv w:val="1"/>
      <w:marLeft w:val="0"/>
      <w:marRight w:val="0"/>
      <w:marTop w:val="0"/>
      <w:marBottom w:val="0"/>
      <w:divBdr>
        <w:top w:val="none" w:sz="0" w:space="0" w:color="auto"/>
        <w:left w:val="none" w:sz="0" w:space="0" w:color="auto"/>
        <w:bottom w:val="none" w:sz="0" w:space="0" w:color="auto"/>
        <w:right w:val="none" w:sz="0" w:space="0" w:color="auto"/>
      </w:divBdr>
    </w:div>
    <w:div w:id="1050498058">
      <w:bodyDiv w:val="1"/>
      <w:marLeft w:val="0"/>
      <w:marRight w:val="0"/>
      <w:marTop w:val="0"/>
      <w:marBottom w:val="0"/>
      <w:divBdr>
        <w:top w:val="none" w:sz="0" w:space="0" w:color="auto"/>
        <w:left w:val="none" w:sz="0" w:space="0" w:color="auto"/>
        <w:bottom w:val="none" w:sz="0" w:space="0" w:color="auto"/>
        <w:right w:val="none" w:sz="0" w:space="0" w:color="auto"/>
      </w:divBdr>
    </w:div>
    <w:div w:id="1053116243">
      <w:bodyDiv w:val="1"/>
      <w:marLeft w:val="0"/>
      <w:marRight w:val="0"/>
      <w:marTop w:val="0"/>
      <w:marBottom w:val="0"/>
      <w:divBdr>
        <w:top w:val="none" w:sz="0" w:space="0" w:color="auto"/>
        <w:left w:val="none" w:sz="0" w:space="0" w:color="auto"/>
        <w:bottom w:val="none" w:sz="0" w:space="0" w:color="auto"/>
        <w:right w:val="none" w:sz="0" w:space="0" w:color="auto"/>
      </w:divBdr>
    </w:div>
    <w:div w:id="1089541999">
      <w:bodyDiv w:val="1"/>
      <w:marLeft w:val="0"/>
      <w:marRight w:val="0"/>
      <w:marTop w:val="0"/>
      <w:marBottom w:val="0"/>
      <w:divBdr>
        <w:top w:val="none" w:sz="0" w:space="0" w:color="auto"/>
        <w:left w:val="none" w:sz="0" w:space="0" w:color="auto"/>
        <w:bottom w:val="none" w:sz="0" w:space="0" w:color="auto"/>
        <w:right w:val="none" w:sz="0" w:space="0" w:color="auto"/>
      </w:divBdr>
    </w:div>
    <w:div w:id="1114061767">
      <w:bodyDiv w:val="1"/>
      <w:marLeft w:val="0"/>
      <w:marRight w:val="0"/>
      <w:marTop w:val="0"/>
      <w:marBottom w:val="0"/>
      <w:divBdr>
        <w:top w:val="none" w:sz="0" w:space="0" w:color="auto"/>
        <w:left w:val="none" w:sz="0" w:space="0" w:color="auto"/>
        <w:bottom w:val="none" w:sz="0" w:space="0" w:color="auto"/>
        <w:right w:val="none" w:sz="0" w:space="0" w:color="auto"/>
      </w:divBdr>
      <w:divsChild>
        <w:div w:id="1264915596">
          <w:marLeft w:val="0"/>
          <w:marRight w:val="0"/>
          <w:marTop w:val="0"/>
          <w:marBottom w:val="0"/>
          <w:divBdr>
            <w:top w:val="none" w:sz="0" w:space="0" w:color="auto"/>
            <w:left w:val="none" w:sz="0" w:space="0" w:color="auto"/>
            <w:bottom w:val="none" w:sz="0" w:space="0" w:color="auto"/>
            <w:right w:val="none" w:sz="0" w:space="0" w:color="auto"/>
          </w:divBdr>
          <w:divsChild>
            <w:div w:id="1251231727">
              <w:marLeft w:val="0"/>
              <w:marRight w:val="0"/>
              <w:marTop w:val="0"/>
              <w:marBottom w:val="0"/>
              <w:divBdr>
                <w:top w:val="none" w:sz="0" w:space="0" w:color="auto"/>
                <w:left w:val="none" w:sz="0" w:space="0" w:color="auto"/>
                <w:bottom w:val="none" w:sz="0" w:space="0" w:color="auto"/>
                <w:right w:val="none" w:sz="0" w:space="0" w:color="auto"/>
              </w:divBdr>
              <w:divsChild>
                <w:div w:id="1688409475">
                  <w:marLeft w:val="0"/>
                  <w:marRight w:val="0"/>
                  <w:marTop w:val="0"/>
                  <w:marBottom w:val="0"/>
                  <w:divBdr>
                    <w:top w:val="none" w:sz="0" w:space="0" w:color="auto"/>
                    <w:left w:val="none" w:sz="0" w:space="0" w:color="auto"/>
                    <w:bottom w:val="none" w:sz="0" w:space="0" w:color="auto"/>
                    <w:right w:val="none" w:sz="0" w:space="0" w:color="auto"/>
                  </w:divBdr>
                  <w:divsChild>
                    <w:div w:id="1662584041">
                      <w:marLeft w:val="0"/>
                      <w:marRight w:val="0"/>
                      <w:marTop w:val="0"/>
                      <w:marBottom w:val="0"/>
                      <w:divBdr>
                        <w:top w:val="none" w:sz="0" w:space="0" w:color="auto"/>
                        <w:left w:val="none" w:sz="0" w:space="0" w:color="auto"/>
                        <w:bottom w:val="none" w:sz="0" w:space="0" w:color="auto"/>
                        <w:right w:val="none" w:sz="0" w:space="0" w:color="auto"/>
                      </w:divBdr>
                      <w:divsChild>
                        <w:div w:id="226260399">
                          <w:marLeft w:val="0"/>
                          <w:marRight w:val="0"/>
                          <w:marTop w:val="0"/>
                          <w:marBottom w:val="0"/>
                          <w:divBdr>
                            <w:top w:val="none" w:sz="0" w:space="0" w:color="auto"/>
                            <w:left w:val="none" w:sz="0" w:space="0" w:color="auto"/>
                            <w:bottom w:val="none" w:sz="0" w:space="0" w:color="auto"/>
                            <w:right w:val="none" w:sz="0" w:space="0" w:color="auto"/>
                          </w:divBdr>
                          <w:divsChild>
                            <w:div w:id="1663778437">
                              <w:marLeft w:val="0"/>
                              <w:marRight w:val="0"/>
                              <w:marTop w:val="0"/>
                              <w:marBottom w:val="0"/>
                              <w:divBdr>
                                <w:top w:val="none" w:sz="0" w:space="0" w:color="auto"/>
                                <w:left w:val="none" w:sz="0" w:space="0" w:color="auto"/>
                                <w:bottom w:val="none" w:sz="0" w:space="0" w:color="auto"/>
                                <w:right w:val="none" w:sz="0" w:space="0" w:color="auto"/>
                              </w:divBdr>
                              <w:divsChild>
                                <w:div w:id="1241520492">
                                  <w:marLeft w:val="0"/>
                                  <w:marRight w:val="0"/>
                                  <w:marTop w:val="0"/>
                                  <w:marBottom w:val="0"/>
                                  <w:divBdr>
                                    <w:top w:val="none" w:sz="0" w:space="0" w:color="auto"/>
                                    <w:left w:val="none" w:sz="0" w:space="0" w:color="auto"/>
                                    <w:bottom w:val="none" w:sz="0" w:space="0" w:color="auto"/>
                                    <w:right w:val="none" w:sz="0" w:space="0" w:color="auto"/>
                                  </w:divBdr>
                                  <w:divsChild>
                                    <w:div w:id="1152910548">
                                      <w:marLeft w:val="0"/>
                                      <w:marRight w:val="0"/>
                                      <w:marTop w:val="0"/>
                                      <w:marBottom w:val="0"/>
                                      <w:divBdr>
                                        <w:top w:val="none" w:sz="0" w:space="0" w:color="auto"/>
                                        <w:left w:val="none" w:sz="0" w:space="0" w:color="auto"/>
                                        <w:bottom w:val="none" w:sz="0" w:space="0" w:color="auto"/>
                                        <w:right w:val="none" w:sz="0" w:space="0" w:color="auto"/>
                                      </w:divBdr>
                                      <w:divsChild>
                                        <w:div w:id="1120297532">
                                          <w:marLeft w:val="0"/>
                                          <w:marRight w:val="0"/>
                                          <w:marTop w:val="0"/>
                                          <w:marBottom w:val="0"/>
                                          <w:divBdr>
                                            <w:top w:val="none" w:sz="0" w:space="0" w:color="auto"/>
                                            <w:left w:val="none" w:sz="0" w:space="0" w:color="auto"/>
                                            <w:bottom w:val="none" w:sz="0" w:space="0" w:color="auto"/>
                                            <w:right w:val="none" w:sz="0" w:space="0" w:color="auto"/>
                                          </w:divBdr>
                                          <w:divsChild>
                                            <w:div w:id="960065676">
                                              <w:marLeft w:val="0"/>
                                              <w:marRight w:val="0"/>
                                              <w:marTop w:val="0"/>
                                              <w:marBottom w:val="0"/>
                                              <w:divBdr>
                                                <w:top w:val="none" w:sz="0" w:space="0" w:color="auto"/>
                                                <w:left w:val="none" w:sz="0" w:space="0" w:color="auto"/>
                                                <w:bottom w:val="none" w:sz="0" w:space="0" w:color="auto"/>
                                                <w:right w:val="none" w:sz="0" w:space="0" w:color="auto"/>
                                              </w:divBdr>
                                              <w:divsChild>
                                                <w:div w:id="334889542">
                                                  <w:marLeft w:val="0"/>
                                                  <w:marRight w:val="0"/>
                                                  <w:marTop w:val="0"/>
                                                  <w:marBottom w:val="0"/>
                                                  <w:divBdr>
                                                    <w:top w:val="none" w:sz="0" w:space="0" w:color="auto"/>
                                                    <w:left w:val="none" w:sz="0" w:space="0" w:color="auto"/>
                                                    <w:bottom w:val="none" w:sz="0" w:space="0" w:color="auto"/>
                                                    <w:right w:val="none" w:sz="0" w:space="0" w:color="auto"/>
                                                  </w:divBdr>
                                                  <w:divsChild>
                                                    <w:div w:id="204105445">
                                                      <w:marLeft w:val="0"/>
                                                      <w:marRight w:val="0"/>
                                                      <w:marTop w:val="0"/>
                                                      <w:marBottom w:val="0"/>
                                                      <w:divBdr>
                                                        <w:top w:val="none" w:sz="0" w:space="0" w:color="auto"/>
                                                        <w:left w:val="none" w:sz="0" w:space="0" w:color="auto"/>
                                                        <w:bottom w:val="none" w:sz="0" w:space="0" w:color="auto"/>
                                                        <w:right w:val="none" w:sz="0" w:space="0" w:color="auto"/>
                                                      </w:divBdr>
                                                      <w:divsChild>
                                                        <w:div w:id="755320820">
                                                          <w:marLeft w:val="0"/>
                                                          <w:marRight w:val="0"/>
                                                          <w:marTop w:val="0"/>
                                                          <w:marBottom w:val="0"/>
                                                          <w:divBdr>
                                                            <w:top w:val="none" w:sz="0" w:space="0" w:color="auto"/>
                                                            <w:left w:val="none" w:sz="0" w:space="0" w:color="auto"/>
                                                            <w:bottom w:val="none" w:sz="0" w:space="0" w:color="auto"/>
                                                            <w:right w:val="none" w:sz="0" w:space="0" w:color="auto"/>
                                                          </w:divBdr>
                                                          <w:divsChild>
                                                            <w:div w:id="12988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69361">
                                                  <w:marLeft w:val="0"/>
                                                  <w:marRight w:val="0"/>
                                                  <w:marTop w:val="0"/>
                                                  <w:marBottom w:val="0"/>
                                                  <w:divBdr>
                                                    <w:top w:val="none" w:sz="0" w:space="0" w:color="auto"/>
                                                    <w:left w:val="none" w:sz="0" w:space="0" w:color="auto"/>
                                                    <w:bottom w:val="none" w:sz="0" w:space="0" w:color="auto"/>
                                                    <w:right w:val="none" w:sz="0" w:space="0" w:color="auto"/>
                                                  </w:divBdr>
                                                  <w:divsChild>
                                                    <w:div w:id="1177577071">
                                                      <w:marLeft w:val="0"/>
                                                      <w:marRight w:val="0"/>
                                                      <w:marTop w:val="0"/>
                                                      <w:marBottom w:val="0"/>
                                                      <w:divBdr>
                                                        <w:top w:val="none" w:sz="0" w:space="0" w:color="auto"/>
                                                        <w:left w:val="none" w:sz="0" w:space="0" w:color="auto"/>
                                                        <w:bottom w:val="none" w:sz="0" w:space="0" w:color="auto"/>
                                                        <w:right w:val="none" w:sz="0" w:space="0" w:color="auto"/>
                                                      </w:divBdr>
                                                      <w:divsChild>
                                                        <w:div w:id="128205247">
                                                          <w:marLeft w:val="0"/>
                                                          <w:marRight w:val="0"/>
                                                          <w:marTop w:val="0"/>
                                                          <w:marBottom w:val="0"/>
                                                          <w:divBdr>
                                                            <w:top w:val="none" w:sz="0" w:space="0" w:color="auto"/>
                                                            <w:left w:val="none" w:sz="0" w:space="0" w:color="auto"/>
                                                            <w:bottom w:val="none" w:sz="0" w:space="0" w:color="auto"/>
                                                            <w:right w:val="none" w:sz="0" w:space="0" w:color="auto"/>
                                                          </w:divBdr>
                                                          <w:divsChild>
                                                            <w:div w:id="36656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1042190">
          <w:marLeft w:val="0"/>
          <w:marRight w:val="0"/>
          <w:marTop w:val="0"/>
          <w:marBottom w:val="0"/>
          <w:divBdr>
            <w:top w:val="none" w:sz="0" w:space="0" w:color="auto"/>
            <w:left w:val="none" w:sz="0" w:space="0" w:color="auto"/>
            <w:bottom w:val="none" w:sz="0" w:space="0" w:color="auto"/>
            <w:right w:val="none" w:sz="0" w:space="0" w:color="auto"/>
          </w:divBdr>
          <w:divsChild>
            <w:div w:id="1679843474">
              <w:marLeft w:val="0"/>
              <w:marRight w:val="0"/>
              <w:marTop w:val="0"/>
              <w:marBottom w:val="0"/>
              <w:divBdr>
                <w:top w:val="none" w:sz="0" w:space="0" w:color="auto"/>
                <w:left w:val="none" w:sz="0" w:space="0" w:color="auto"/>
                <w:bottom w:val="none" w:sz="0" w:space="0" w:color="auto"/>
                <w:right w:val="none" w:sz="0" w:space="0" w:color="auto"/>
              </w:divBdr>
              <w:divsChild>
                <w:div w:id="15170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2515">
      <w:bodyDiv w:val="1"/>
      <w:marLeft w:val="0"/>
      <w:marRight w:val="0"/>
      <w:marTop w:val="0"/>
      <w:marBottom w:val="0"/>
      <w:divBdr>
        <w:top w:val="none" w:sz="0" w:space="0" w:color="auto"/>
        <w:left w:val="none" w:sz="0" w:space="0" w:color="auto"/>
        <w:bottom w:val="none" w:sz="0" w:space="0" w:color="auto"/>
        <w:right w:val="none" w:sz="0" w:space="0" w:color="auto"/>
      </w:divBdr>
    </w:div>
    <w:div w:id="1152065802">
      <w:bodyDiv w:val="1"/>
      <w:marLeft w:val="0"/>
      <w:marRight w:val="0"/>
      <w:marTop w:val="0"/>
      <w:marBottom w:val="0"/>
      <w:divBdr>
        <w:top w:val="none" w:sz="0" w:space="0" w:color="auto"/>
        <w:left w:val="none" w:sz="0" w:space="0" w:color="auto"/>
        <w:bottom w:val="none" w:sz="0" w:space="0" w:color="auto"/>
        <w:right w:val="none" w:sz="0" w:space="0" w:color="auto"/>
      </w:divBdr>
    </w:div>
    <w:div w:id="1163083081">
      <w:bodyDiv w:val="1"/>
      <w:marLeft w:val="0"/>
      <w:marRight w:val="0"/>
      <w:marTop w:val="0"/>
      <w:marBottom w:val="0"/>
      <w:divBdr>
        <w:top w:val="none" w:sz="0" w:space="0" w:color="auto"/>
        <w:left w:val="none" w:sz="0" w:space="0" w:color="auto"/>
        <w:bottom w:val="none" w:sz="0" w:space="0" w:color="auto"/>
        <w:right w:val="none" w:sz="0" w:space="0" w:color="auto"/>
      </w:divBdr>
    </w:div>
    <w:div w:id="1177576650">
      <w:bodyDiv w:val="1"/>
      <w:marLeft w:val="0"/>
      <w:marRight w:val="0"/>
      <w:marTop w:val="0"/>
      <w:marBottom w:val="0"/>
      <w:divBdr>
        <w:top w:val="none" w:sz="0" w:space="0" w:color="auto"/>
        <w:left w:val="none" w:sz="0" w:space="0" w:color="auto"/>
        <w:bottom w:val="none" w:sz="0" w:space="0" w:color="auto"/>
        <w:right w:val="none" w:sz="0" w:space="0" w:color="auto"/>
      </w:divBdr>
    </w:div>
    <w:div w:id="1215309034">
      <w:bodyDiv w:val="1"/>
      <w:marLeft w:val="0"/>
      <w:marRight w:val="0"/>
      <w:marTop w:val="0"/>
      <w:marBottom w:val="0"/>
      <w:divBdr>
        <w:top w:val="none" w:sz="0" w:space="0" w:color="auto"/>
        <w:left w:val="none" w:sz="0" w:space="0" w:color="auto"/>
        <w:bottom w:val="none" w:sz="0" w:space="0" w:color="auto"/>
        <w:right w:val="none" w:sz="0" w:space="0" w:color="auto"/>
      </w:divBdr>
    </w:div>
    <w:div w:id="1246838412">
      <w:bodyDiv w:val="1"/>
      <w:marLeft w:val="0"/>
      <w:marRight w:val="0"/>
      <w:marTop w:val="0"/>
      <w:marBottom w:val="0"/>
      <w:divBdr>
        <w:top w:val="none" w:sz="0" w:space="0" w:color="auto"/>
        <w:left w:val="none" w:sz="0" w:space="0" w:color="auto"/>
        <w:bottom w:val="none" w:sz="0" w:space="0" w:color="auto"/>
        <w:right w:val="none" w:sz="0" w:space="0" w:color="auto"/>
      </w:divBdr>
      <w:divsChild>
        <w:div w:id="1196390073">
          <w:marLeft w:val="0"/>
          <w:marRight w:val="0"/>
          <w:marTop w:val="0"/>
          <w:marBottom w:val="0"/>
          <w:divBdr>
            <w:top w:val="none" w:sz="0" w:space="0" w:color="auto"/>
            <w:left w:val="none" w:sz="0" w:space="0" w:color="auto"/>
            <w:bottom w:val="none" w:sz="0" w:space="0" w:color="auto"/>
            <w:right w:val="none" w:sz="0" w:space="0" w:color="auto"/>
          </w:divBdr>
          <w:divsChild>
            <w:div w:id="1116288586">
              <w:marLeft w:val="0"/>
              <w:marRight w:val="0"/>
              <w:marTop w:val="0"/>
              <w:marBottom w:val="0"/>
              <w:divBdr>
                <w:top w:val="none" w:sz="0" w:space="0" w:color="auto"/>
                <w:left w:val="none" w:sz="0" w:space="0" w:color="auto"/>
                <w:bottom w:val="none" w:sz="0" w:space="0" w:color="auto"/>
                <w:right w:val="none" w:sz="0" w:space="0" w:color="auto"/>
              </w:divBdr>
              <w:divsChild>
                <w:div w:id="772626380">
                  <w:marLeft w:val="0"/>
                  <w:marRight w:val="0"/>
                  <w:marTop w:val="0"/>
                  <w:marBottom w:val="0"/>
                  <w:divBdr>
                    <w:top w:val="none" w:sz="0" w:space="0" w:color="auto"/>
                    <w:left w:val="none" w:sz="0" w:space="0" w:color="auto"/>
                    <w:bottom w:val="none" w:sz="0" w:space="0" w:color="auto"/>
                    <w:right w:val="none" w:sz="0" w:space="0" w:color="auto"/>
                  </w:divBdr>
                  <w:divsChild>
                    <w:div w:id="12997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42507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98149316">
      <w:bodyDiv w:val="1"/>
      <w:marLeft w:val="0"/>
      <w:marRight w:val="0"/>
      <w:marTop w:val="0"/>
      <w:marBottom w:val="0"/>
      <w:divBdr>
        <w:top w:val="none" w:sz="0" w:space="0" w:color="auto"/>
        <w:left w:val="none" w:sz="0" w:space="0" w:color="auto"/>
        <w:bottom w:val="none" w:sz="0" w:space="0" w:color="auto"/>
        <w:right w:val="none" w:sz="0" w:space="0" w:color="auto"/>
      </w:divBdr>
      <w:divsChild>
        <w:div w:id="297229837">
          <w:marLeft w:val="0"/>
          <w:marRight w:val="0"/>
          <w:marTop w:val="0"/>
          <w:marBottom w:val="0"/>
          <w:divBdr>
            <w:top w:val="none" w:sz="0" w:space="0" w:color="auto"/>
            <w:left w:val="none" w:sz="0" w:space="0" w:color="auto"/>
            <w:bottom w:val="none" w:sz="0" w:space="0" w:color="auto"/>
            <w:right w:val="none" w:sz="0" w:space="0" w:color="auto"/>
          </w:divBdr>
          <w:divsChild>
            <w:div w:id="449978404">
              <w:marLeft w:val="0"/>
              <w:marRight w:val="0"/>
              <w:marTop w:val="0"/>
              <w:marBottom w:val="0"/>
              <w:divBdr>
                <w:top w:val="none" w:sz="0" w:space="0" w:color="auto"/>
                <w:left w:val="none" w:sz="0" w:space="0" w:color="auto"/>
                <w:bottom w:val="none" w:sz="0" w:space="0" w:color="auto"/>
                <w:right w:val="none" w:sz="0" w:space="0" w:color="auto"/>
              </w:divBdr>
              <w:divsChild>
                <w:div w:id="1302807577">
                  <w:marLeft w:val="0"/>
                  <w:marRight w:val="0"/>
                  <w:marTop w:val="0"/>
                  <w:marBottom w:val="0"/>
                  <w:divBdr>
                    <w:top w:val="none" w:sz="0" w:space="0" w:color="auto"/>
                    <w:left w:val="none" w:sz="0" w:space="0" w:color="auto"/>
                    <w:bottom w:val="none" w:sz="0" w:space="0" w:color="auto"/>
                    <w:right w:val="none" w:sz="0" w:space="0" w:color="auto"/>
                  </w:divBdr>
                  <w:divsChild>
                    <w:div w:id="19225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42752">
      <w:bodyDiv w:val="1"/>
      <w:marLeft w:val="0"/>
      <w:marRight w:val="0"/>
      <w:marTop w:val="0"/>
      <w:marBottom w:val="0"/>
      <w:divBdr>
        <w:top w:val="none" w:sz="0" w:space="0" w:color="auto"/>
        <w:left w:val="none" w:sz="0" w:space="0" w:color="auto"/>
        <w:bottom w:val="none" w:sz="0" w:space="0" w:color="auto"/>
        <w:right w:val="none" w:sz="0" w:space="0" w:color="auto"/>
      </w:divBdr>
    </w:div>
    <w:div w:id="1320500734">
      <w:bodyDiv w:val="1"/>
      <w:marLeft w:val="0"/>
      <w:marRight w:val="0"/>
      <w:marTop w:val="0"/>
      <w:marBottom w:val="0"/>
      <w:divBdr>
        <w:top w:val="none" w:sz="0" w:space="0" w:color="auto"/>
        <w:left w:val="none" w:sz="0" w:space="0" w:color="auto"/>
        <w:bottom w:val="none" w:sz="0" w:space="0" w:color="auto"/>
        <w:right w:val="none" w:sz="0" w:space="0" w:color="auto"/>
      </w:divBdr>
    </w:div>
    <w:div w:id="1324510848">
      <w:bodyDiv w:val="1"/>
      <w:marLeft w:val="0"/>
      <w:marRight w:val="0"/>
      <w:marTop w:val="0"/>
      <w:marBottom w:val="0"/>
      <w:divBdr>
        <w:top w:val="none" w:sz="0" w:space="0" w:color="auto"/>
        <w:left w:val="none" w:sz="0" w:space="0" w:color="auto"/>
        <w:bottom w:val="none" w:sz="0" w:space="0" w:color="auto"/>
        <w:right w:val="none" w:sz="0" w:space="0" w:color="auto"/>
      </w:divBdr>
    </w:div>
    <w:div w:id="1334721396">
      <w:bodyDiv w:val="1"/>
      <w:marLeft w:val="0"/>
      <w:marRight w:val="0"/>
      <w:marTop w:val="0"/>
      <w:marBottom w:val="0"/>
      <w:divBdr>
        <w:top w:val="none" w:sz="0" w:space="0" w:color="auto"/>
        <w:left w:val="none" w:sz="0" w:space="0" w:color="auto"/>
        <w:bottom w:val="none" w:sz="0" w:space="0" w:color="auto"/>
        <w:right w:val="none" w:sz="0" w:space="0" w:color="auto"/>
      </w:divBdr>
    </w:div>
    <w:div w:id="1334796754">
      <w:bodyDiv w:val="1"/>
      <w:marLeft w:val="0"/>
      <w:marRight w:val="0"/>
      <w:marTop w:val="0"/>
      <w:marBottom w:val="0"/>
      <w:divBdr>
        <w:top w:val="none" w:sz="0" w:space="0" w:color="auto"/>
        <w:left w:val="none" w:sz="0" w:space="0" w:color="auto"/>
        <w:bottom w:val="none" w:sz="0" w:space="0" w:color="auto"/>
        <w:right w:val="none" w:sz="0" w:space="0" w:color="auto"/>
      </w:divBdr>
    </w:div>
    <w:div w:id="1363287713">
      <w:bodyDiv w:val="1"/>
      <w:marLeft w:val="0"/>
      <w:marRight w:val="0"/>
      <w:marTop w:val="0"/>
      <w:marBottom w:val="0"/>
      <w:divBdr>
        <w:top w:val="none" w:sz="0" w:space="0" w:color="auto"/>
        <w:left w:val="none" w:sz="0" w:space="0" w:color="auto"/>
        <w:bottom w:val="none" w:sz="0" w:space="0" w:color="auto"/>
        <w:right w:val="none" w:sz="0" w:space="0" w:color="auto"/>
      </w:divBdr>
    </w:div>
    <w:div w:id="1390228876">
      <w:bodyDiv w:val="1"/>
      <w:marLeft w:val="0"/>
      <w:marRight w:val="0"/>
      <w:marTop w:val="0"/>
      <w:marBottom w:val="0"/>
      <w:divBdr>
        <w:top w:val="none" w:sz="0" w:space="0" w:color="auto"/>
        <w:left w:val="none" w:sz="0" w:space="0" w:color="auto"/>
        <w:bottom w:val="none" w:sz="0" w:space="0" w:color="auto"/>
        <w:right w:val="none" w:sz="0" w:space="0" w:color="auto"/>
      </w:divBdr>
      <w:divsChild>
        <w:div w:id="1039352902">
          <w:marLeft w:val="0"/>
          <w:marRight w:val="0"/>
          <w:marTop w:val="0"/>
          <w:marBottom w:val="0"/>
          <w:divBdr>
            <w:top w:val="none" w:sz="0" w:space="0" w:color="auto"/>
            <w:left w:val="none" w:sz="0" w:space="0" w:color="auto"/>
            <w:bottom w:val="none" w:sz="0" w:space="0" w:color="auto"/>
            <w:right w:val="none" w:sz="0" w:space="0" w:color="auto"/>
          </w:divBdr>
        </w:div>
      </w:divsChild>
    </w:div>
    <w:div w:id="1396245430">
      <w:bodyDiv w:val="1"/>
      <w:marLeft w:val="0"/>
      <w:marRight w:val="0"/>
      <w:marTop w:val="0"/>
      <w:marBottom w:val="0"/>
      <w:divBdr>
        <w:top w:val="none" w:sz="0" w:space="0" w:color="auto"/>
        <w:left w:val="none" w:sz="0" w:space="0" w:color="auto"/>
        <w:bottom w:val="none" w:sz="0" w:space="0" w:color="auto"/>
        <w:right w:val="none" w:sz="0" w:space="0" w:color="auto"/>
      </w:divBdr>
    </w:div>
    <w:div w:id="1399210445">
      <w:bodyDiv w:val="1"/>
      <w:marLeft w:val="0"/>
      <w:marRight w:val="0"/>
      <w:marTop w:val="0"/>
      <w:marBottom w:val="0"/>
      <w:divBdr>
        <w:top w:val="none" w:sz="0" w:space="0" w:color="auto"/>
        <w:left w:val="none" w:sz="0" w:space="0" w:color="auto"/>
        <w:bottom w:val="none" w:sz="0" w:space="0" w:color="auto"/>
        <w:right w:val="none" w:sz="0" w:space="0" w:color="auto"/>
      </w:divBdr>
    </w:div>
    <w:div w:id="1416317067">
      <w:bodyDiv w:val="1"/>
      <w:marLeft w:val="0"/>
      <w:marRight w:val="0"/>
      <w:marTop w:val="0"/>
      <w:marBottom w:val="0"/>
      <w:divBdr>
        <w:top w:val="none" w:sz="0" w:space="0" w:color="auto"/>
        <w:left w:val="none" w:sz="0" w:space="0" w:color="auto"/>
        <w:bottom w:val="none" w:sz="0" w:space="0" w:color="auto"/>
        <w:right w:val="none" w:sz="0" w:space="0" w:color="auto"/>
      </w:divBdr>
    </w:div>
    <w:div w:id="1420756020">
      <w:bodyDiv w:val="1"/>
      <w:marLeft w:val="0"/>
      <w:marRight w:val="0"/>
      <w:marTop w:val="0"/>
      <w:marBottom w:val="0"/>
      <w:divBdr>
        <w:top w:val="none" w:sz="0" w:space="0" w:color="auto"/>
        <w:left w:val="none" w:sz="0" w:space="0" w:color="auto"/>
        <w:bottom w:val="none" w:sz="0" w:space="0" w:color="auto"/>
        <w:right w:val="none" w:sz="0" w:space="0" w:color="auto"/>
      </w:divBdr>
    </w:div>
    <w:div w:id="1449466421">
      <w:bodyDiv w:val="1"/>
      <w:marLeft w:val="0"/>
      <w:marRight w:val="0"/>
      <w:marTop w:val="0"/>
      <w:marBottom w:val="0"/>
      <w:divBdr>
        <w:top w:val="none" w:sz="0" w:space="0" w:color="auto"/>
        <w:left w:val="none" w:sz="0" w:space="0" w:color="auto"/>
        <w:bottom w:val="none" w:sz="0" w:space="0" w:color="auto"/>
        <w:right w:val="none" w:sz="0" w:space="0" w:color="auto"/>
      </w:divBdr>
    </w:div>
    <w:div w:id="1450466232">
      <w:bodyDiv w:val="1"/>
      <w:marLeft w:val="0"/>
      <w:marRight w:val="0"/>
      <w:marTop w:val="0"/>
      <w:marBottom w:val="0"/>
      <w:divBdr>
        <w:top w:val="none" w:sz="0" w:space="0" w:color="auto"/>
        <w:left w:val="none" w:sz="0" w:space="0" w:color="auto"/>
        <w:bottom w:val="none" w:sz="0" w:space="0" w:color="auto"/>
        <w:right w:val="none" w:sz="0" w:space="0" w:color="auto"/>
      </w:divBdr>
    </w:div>
    <w:div w:id="1451431558">
      <w:bodyDiv w:val="1"/>
      <w:marLeft w:val="0"/>
      <w:marRight w:val="0"/>
      <w:marTop w:val="0"/>
      <w:marBottom w:val="0"/>
      <w:divBdr>
        <w:top w:val="none" w:sz="0" w:space="0" w:color="auto"/>
        <w:left w:val="none" w:sz="0" w:space="0" w:color="auto"/>
        <w:bottom w:val="none" w:sz="0" w:space="0" w:color="auto"/>
        <w:right w:val="none" w:sz="0" w:space="0" w:color="auto"/>
      </w:divBdr>
    </w:div>
    <w:div w:id="1481192766">
      <w:bodyDiv w:val="1"/>
      <w:marLeft w:val="0"/>
      <w:marRight w:val="0"/>
      <w:marTop w:val="0"/>
      <w:marBottom w:val="0"/>
      <w:divBdr>
        <w:top w:val="none" w:sz="0" w:space="0" w:color="auto"/>
        <w:left w:val="none" w:sz="0" w:space="0" w:color="auto"/>
        <w:bottom w:val="none" w:sz="0" w:space="0" w:color="auto"/>
        <w:right w:val="none" w:sz="0" w:space="0" w:color="auto"/>
      </w:divBdr>
    </w:div>
    <w:div w:id="1491173239">
      <w:bodyDiv w:val="1"/>
      <w:marLeft w:val="0"/>
      <w:marRight w:val="0"/>
      <w:marTop w:val="0"/>
      <w:marBottom w:val="0"/>
      <w:divBdr>
        <w:top w:val="none" w:sz="0" w:space="0" w:color="auto"/>
        <w:left w:val="none" w:sz="0" w:space="0" w:color="auto"/>
        <w:bottom w:val="none" w:sz="0" w:space="0" w:color="auto"/>
        <w:right w:val="none" w:sz="0" w:space="0" w:color="auto"/>
      </w:divBdr>
    </w:div>
    <w:div w:id="1505583539">
      <w:bodyDiv w:val="1"/>
      <w:marLeft w:val="0"/>
      <w:marRight w:val="0"/>
      <w:marTop w:val="0"/>
      <w:marBottom w:val="0"/>
      <w:divBdr>
        <w:top w:val="none" w:sz="0" w:space="0" w:color="auto"/>
        <w:left w:val="none" w:sz="0" w:space="0" w:color="auto"/>
        <w:bottom w:val="none" w:sz="0" w:space="0" w:color="auto"/>
        <w:right w:val="none" w:sz="0" w:space="0" w:color="auto"/>
      </w:divBdr>
    </w:div>
    <w:div w:id="1510439670">
      <w:bodyDiv w:val="1"/>
      <w:marLeft w:val="0"/>
      <w:marRight w:val="0"/>
      <w:marTop w:val="0"/>
      <w:marBottom w:val="0"/>
      <w:divBdr>
        <w:top w:val="none" w:sz="0" w:space="0" w:color="auto"/>
        <w:left w:val="none" w:sz="0" w:space="0" w:color="auto"/>
        <w:bottom w:val="none" w:sz="0" w:space="0" w:color="auto"/>
        <w:right w:val="none" w:sz="0" w:space="0" w:color="auto"/>
      </w:divBdr>
    </w:div>
    <w:div w:id="1533376529">
      <w:bodyDiv w:val="1"/>
      <w:marLeft w:val="0"/>
      <w:marRight w:val="0"/>
      <w:marTop w:val="0"/>
      <w:marBottom w:val="0"/>
      <w:divBdr>
        <w:top w:val="none" w:sz="0" w:space="0" w:color="auto"/>
        <w:left w:val="none" w:sz="0" w:space="0" w:color="auto"/>
        <w:bottom w:val="none" w:sz="0" w:space="0" w:color="auto"/>
        <w:right w:val="none" w:sz="0" w:space="0" w:color="auto"/>
      </w:divBdr>
    </w:div>
    <w:div w:id="1533684876">
      <w:bodyDiv w:val="1"/>
      <w:marLeft w:val="0"/>
      <w:marRight w:val="0"/>
      <w:marTop w:val="0"/>
      <w:marBottom w:val="0"/>
      <w:divBdr>
        <w:top w:val="none" w:sz="0" w:space="0" w:color="auto"/>
        <w:left w:val="none" w:sz="0" w:space="0" w:color="auto"/>
        <w:bottom w:val="none" w:sz="0" w:space="0" w:color="auto"/>
        <w:right w:val="none" w:sz="0" w:space="0" w:color="auto"/>
      </w:divBdr>
    </w:div>
    <w:div w:id="1540321509">
      <w:bodyDiv w:val="1"/>
      <w:marLeft w:val="0"/>
      <w:marRight w:val="0"/>
      <w:marTop w:val="0"/>
      <w:marBottom w:val="0"/>
      <w:divBdr>
        <w:top w:val="none" w:sz="0" w:space="0" w:color="auto"/>
        <w:left w:val="none" w:sz="0" w:space="0" w:color="auto"/>
        <w:bottom w:val="none" w:sz="0" w:space="0" w:color="auto"/>
        <w:right w:val="none" w:sz="0" w:space="0" w:color="auto"/>
      </w:divBdr>
    </w:div>
    <w:div w:id="1552383587">
      <w:bodyDiv w:val="1"/>
      <w:marLeft w:val="0"/>
      <w:marRight w:val="0"/>
      <w:marTop w:val="0"/>
      <w:marBottom w:val="0"/>
      <w:divBdr>
        <w:top w:val="none" w:sz="0" w:space="0" w:color="auto"/>
        <w:left w:val="none" w:sz="0" w:space="0" w:color="auto"/>
        <w:bottom w:val="none" w:sz="0" w:space="0" w:color="auto"/>
        <w:right w:val="none" w:sz="0" w:space="0" w:color="auto"/>
      </w:divBdr>
      <w:divsChild>
        <w:div w:id="129633396">
          <w:marLeft w:val="0"/>
          <w:marRight w:val="0"/>
          <w:marTop w:val="0"/>
          <w:marBottom w:val="0"/>
          <w:divBdr>
            <w:top w:val="none" w:sz="0" w:space="0" w:color="auto"/>
            <w:left w:val="none" w:sz="0" w:space="0" w:color="auto"/>
            <w:bottom w:val="none" w:sz="0" w:space="0" w:color="auto"/>
            <w:right w:val="none" w:sz="0" w:space="0" w:color="auto"/>
          </w:divBdr>
          <w:divsChild>
            <w:div w:id="1329796208">
              <w:marLeft w:val="0"/>
              <w:marRight w:val="0"/>
              <w:marTop w:val="0"/>
              <w:marBottom w:val="0"/>
              <w:divBdr>
                <w:top w:val="none" w:sz="0" w:space="0" w:color="auto"/>
                <w:left w:val="none" w:sz="0" w:space="0" w:color="auto"/>
                <w:bottom w:val="none" w:sz="0" w:space="0" w:color="auto"/>
                <w:right w:val="none" w:sz="0" w:space="0" w:color="auto"/>
              </w:divBdr>
              <w:divsChild>
                <w:div w:id="970014513">
                  <w:marLeft w:val="0"/>
                  <w:marRight w:val="0"/>
                  <w:marTop w:val="0"/>
                  <w:marBottom w:val="0"/>
                  <w:divBdr>
                    <w:top w:val="none" w:sz="0" w:space="0" w:color="auto"/>
                    <w:left w:val="none" w:sz="0" w:space="0" w:color="auto"/>
                    <w:bottom w:val="none" w:sz="0" w:space="0" w:color="auto"/>
                    <w:right w:val="none" w:sz="0" w:space="0" w:color="auto"/>
                  </w:divBdr>
                  <w:divsChild>
                    <w:div w:id="21224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3487634">
      <w:bodyDiv w:val="1"/>
      <w:marLeft w:val="0"/>
      <w:marRight w:val="0"/>
      <w:marTop w:val="0"/>
      <w:marBottom w:val="0"/>
      <w:divBdr>
        <w:top w:val="none" w:sz="0" w:space="0" w:color="auto"/>
        <w:left w:val="none" w:sz="0" w:space="0" w:color="auto"/>
        <w:bottom w:val="none" w:sz="0" w:space="0" w:color="auto"/>
        <w:right w:val="none" w:sz="0" w:space="0" w:color="auto"/>
      </w:divBdr>
    </w:div>
    <w:div w:id="1586574754">
      <w:bodyDiv w:val="1"/>
      <w:marLeft w:val="0"/>
      <w:marRight w:val="0"/>
      <w:marTop w:val="0"/>
      <w:marBottom w:val="0"/>
      <w:divBdr>
        <w:top w:val="none" w:sz="0" w:space="0" w:color="auto"/>
        <w:left w:val="none" w:sz="0" w:space="0" w:color="auto"/>
        <w:bottom w:val="none" w:sz="0" w:space="0" w:color="auto"/>
        <w:right w:val="none" w:sz="0" w:space="0" w:color="auto"/>
      </w:divBdr>
    </w:div>
    <w:div w:id="1593391760">
      <w:bodyDiv w:val="1"/>
      <w:marLeft w:val="0"/>
      <w:marRight w:val="0"/>
      <w:marTop w:val="0"/>
      <w:marBottom w:val="0"/>
      <w:divBdr>
        <w:top w:val="none" w:sz="0" w:space="0" w:color="auto"/>
        <w:left w:val="none" w:sz="0" w:space="0" w:color="auto"/>
        <w:bottom w:val="none" w:sz="0" w:space="0" w:color="auto"/>
        <w:right w:val="none" w:sz="0" w:space="0" w:color="auto"/>
      </w:divBdr>
    </w:div>
    <w:div w:id="1603611262">
      <w:bodyDiv w:val="1"/>
      <w:marLeft w:val="0"/>
      <w:marRight w:val="0"/>
      <w:marTop w:val="0"/>
      <w:marBottom w:val="0"/>
      <w:divBdr>
        <w:top w:val="none" w:sz="0" w:space="0" w:color="auto"/>
        <w:left w:val="none" w:sz="0" w:space="0" w:color="auto"/>
        <w:bottom w:val="none" w:sz="0" w:space="0" w:color="auto"/>
        <w:right w:val="none" w:sz="0" w:space="0" w:color="auto"/>
      </w:divBdr>
    </w:div>
    <w:div w:id="1614361740">
      <w:bodyDiv w:val="1"/>
      <w:marLeft w:val="0"/>
      <w:marRight w:val="0"/>
      <w:marTop w:val="0"/>
      <w:marBottom w:val="0"/>
      <w:divBdr>
        <w:top w:val="none" w:sz="0" w:space="0" w:color="auto"/>
        <w:left w:val="none" w:sz="0" w:space="0" w:color="auto"/>
        <w:bottom w:val="none" w:sz="0" w:space="0" w:color="auto"/>
        <w:right w:val="none" w:sz="0" w:space="0" w:color="auto"/>
      </w:divBdr>
    </w:div>
    <w:div w:id="1645503169">
      <w:bodyDiv w:val="1"/>
      <w:marLeft w:val="0"/>
      <w:marRight w:val="0"/>
      <w:marTop w:val="0"/>
      <w:marBottom w:val="0"/>
      <w:divBdr>
        <w:top w:val="none" w:sz="0" w:space="0" w:color="auto"/>
        <w:left w:val="none" w:sz="0" w:space="0" w:color="auto"/>
        <w:bottom w:val="none" w:sz="0" w:space="0" w:color="auto"/>
        <w:right w:val="none" w:sz="0" w:space="0" w:color="auto"/>
      </w:divBdr>
    </w:div>
    <w:div w:id="1647978067">
      <w:bodyDiv w:val="1"/>
      <w:marLeft w:val="0"/>
      <w:marRight w:val="0"/>
      <w:marTop w:val="0"/>
      <w:marBottom w:val="0"/>
      <w:divBdr>
        <w:top w:val="none" w:sz="0" w:space="0" w:color="auto"/>
        <w:left w:val="none" w:sz="0" w:space="0" w:color="auto"/>
        <w:bottom w:val="none" w:sz="0" w:space="0" w:color="auto"/>
        <w:right w:val="none" w:sz="0" w:space="0" w:color="auto"/>
      </w:divBdr>
    </w:div>
    <w:div w:id="1653753447">
      <w:bodyDiv w:val="1"/>
      <w:marLeft w:val="0"/>
      <w:marRight w:val="0"/>
      <w:marTop w:val="0"/>
      <w:marBottom w:val="0"/>
      <w:divBdr>
        <w:top w:val="none" w:sz="0" w:space="0" w:color="auto"/>
        <w:left w:val="none" w:sz="0" w:space="0" w:color="auto"/>
        <w:bottom w:val="none" w:sz="0" w:space="0" w:color="auto"/>
        <w:right w:val="none" w:sz="0" w:space="0" w:color="auto"/>
      </w:divBdr>
    </w:div>
    <w:div w:id="1659111861">
      <w:bodyDiv w:val="1"/>
      <w:marLeft w:val="0"/>
      <w:marRight w:val="0"/>
      <w:marTop w:val="0"/>
      <w:marBottom w:val="0"/>
      <w:divBdr>
        <w:top w:val="none" w:sz="0" w:space="0" w:color="auto"/>
        <w:left w:val="none" w:sz="0" w:space="0" w:color="auto"/>
        <w:bottom w:val="none" w:sz="0" w:space="0" w:color="auto"/>
        <w:right w:val="none" w:sz="0" w:space="0" w:color="auto"/>
      </w:divBdr>
    </w:div>
    <w:div w:id="1688367546">
      <w:bodyDiv w:val="1"/>
      <w:marLeft w:val="0"/>
      <w:marRight w:val="0"/>
      <w:marTop w:val="0"/>
      <w:marBottom w:val="0"/>
      <w:divBdr>
        <w:top w:val="none" w:sz="0" w:space="0" w:color="auto"/>
        <w:left w:val="none" w:sz="0" w:space="0" w:color="auto"/>
        <w:bottom w:val="none" w:sz="0" w:space="0" w:color="auto"/>
        <w:right w:val="none" w:sz="0" w:space="0" w:color="auto"/>
      </w:divBdr>
    </w:div>
    <w:div w:id="1695643403">
      <w:bodyDiv w:val="1"/>
      <w:marLeft w:val="0"/>
      <w:marRight w:val="0"/>
      <w:marTop w:val="0"/>
      <w:marBottom w:val="0"/>
      <w:divBdr>
        <w:top w:val="none" w:sz="0" w:space="0" w:color="auto"/>
        <w:left w:val="none" w:sz="0" w:space="0" w:color="auto"/>
        <w:bottom w:val="none" w:sz="0" w:space="0" w:color="auto"/>
        <w:right w:val="none" w:sz="0" w:space="0" w:color="auto"/>
      </w:divBdr>
    </w:div>
    <w:div w:id="1715152656">
      <w:bodyDiv w:val="1"/>
      <w:marLeft w:val="0"/>
      <w:marRight w:val="0"/>
      <w:marTop w:val="0"/>
      <w:marBottom w:val="0"/>
      <w:divBdr>
        <w:top w:val="none" w:sz="0" w:space="0" w:color="auto"/>
        <w:left w:val="none" w:sz="0" w:space="0" w:color="auto"/>
        <w:bottom w:val="none" w:sz="0" w:space="0" w:color="auto"/>
        <w:right w:val="none" w:sz="0" w:space="0" w:color="auto"/>
      </w:divBdr>
    </w:div>
    <w:div w:id="1741512264">
      <w:bodyDiv w:val="1"/>
      <w:marLeft w:val="0"/>
      <w:marRight w:val="0"/>
      <w:marTop w:val="0"/>
      <w:marBottom w:val="0"/>
      <w:divBdr>
        <w:top w:val="none" w:sz="0" w:space="0" w:color="auto"/>
        <w:left w:val="none" w:sz="0" w:space="0" w:color="auto"/>
        <w:bottom w:val="none" w:sz="0" w:space="0" w:color="auto"/>
        <w:right w:val="none" w:sz="0" w:space="0" w:color="auto"/>
      </w:divBdr>
    </w:div>
    <w:div w:id="1742554479">
      <w:bodyDiv w:val="1"/>
      <w:marLeft w:val="0"/>
      <w:marRight w:val="0"/>
      <w:marTop w:val="0"/>
      <w:marBottom w:val="0"/>
      <w:divBdr>
        <w:top w:val="none" w:sz="0" w:space="0" w:color="auto"/>
        <w:left w:val="none" w:sz="0" w:space="0" w:color="auto"/>
        <w:bottom w:val="none" w:sz="0" w:space="0" w:color="auto"/>
        <w:right w:val="none" w:sz="0" w:space="0" w:color="auto"/>
      </w:divBdr>
    </w:div>
    <w:div w:id="1755316239">
      <w:bodyDiv w:val="1"/>
      <w:marLeft w:val="0"/>
      <w:marRight w:val="0"/>
      <w:marTop w:val="0"/>
      <w:marBottom w:val="0"/>
      <w:divBdr>
        <w:top w:val="none" w:sz="0" w:space="0" w:color="auto"/>
        <w:left w:val="none" w:sz="0" w:space="0" w:color="auto"/>
        <w:bottom w:val="none" w:sz="0" w:space="0" w:color="auto"/>
        <w:right w:val="none" w:sz="0" w:space="0" w:color="auto"/>
      </w:divBdr>
    </w:div>
    <w:div w:id="1761289078">
      <w:bodyDiv w:val="1"/>
      <w:marLeft w:val="0"/>
      <w:marRight w:val="0"/>
      <w:marTop w:val="0"/>
      <w:marBottom w:val="0"/>
      <w:divBdr>
        <w:top w:val="none" w:sz="0" w:space="0" w:color="auto"/>
        <w:left w:val="none" w:sz="0" w:space="0" w:color="auto"/>
        <w:bottom w:val="none" w:sz="0" w:space="0" w:color="auto"/>
        <w:right w:val="none" w:sz="0" w:space="0" w:color="auto"/>
      </w:divBdr>
    </w:div>
    <w:div w:id="1765026660">
      <w:bodyDiv w:val="1"/>
      <w:marLeft w:val="0"/>
      <w:marRight w:val="0"/>
      <w:marTop w:val="0"/>
      <w:marBottom w:val="0"/>
      <w:divBdr>
        <w:top w:val="none" w:sz="0" w:space="0" w:color="auto"/>
        <w:left w:val="none" w:sz="0" w:space="0" w:color="auto"/>
        <w:bottom w:val="none" w:sz="0" w:space="0" w:color="auto"/>
        <w:right w:val="none" w:sz="0" w:space="0" w:color="auto"/>
      </w:divBdr>
    </w:div>
    <w:div w:id="1787696871">
      <w:bodyDiv w:val="1"/>
      <w:marLeft w:val="0"/>
      <w:marRight w:val="0"/>
      <w:marTop w:val="0"/>
      <w:marBottom w:val="0"/>
      <w:divBdr>
        <w:top w:val="none" w:sz="0" w:space="0" w:color="auto"/>
        <w:left w:val="none" w:sz="0" w:space="0" w:color="auto"/>
        <w:bottom w:val="none" w:sz="0" w:space="0" w:color="auto"/>
        <w:right w:val="none" w:sz="0" w:space="0" w:color="auto"/>
      </w:divBdr>
    </w:div>
    <w:div w:id="1863085429">
      <w:bodyDiv w:val="1"/>
      <w:marLeft w:val="0"/>
      <w:marRight w:val="0"/>
      <w:marTop w:val="0"/>
      <w:marBottom w:val="0"/>
      <w:divBdr>
        <w:top w:val="none" w:sz="0" w:space="0" w:color="auto"/>
        <w:left w:val="none" w:sz="0" w:space="0" w:color="auto"/>
        <w:bottom w:val="none" w:sz="0" w:space="0" w:color="auto"/>
        <w:right w:val="none" w:sz="0" w:space="0" w:color="auto"/>
      </w:divBdr>
    </w:div>
    <w:div w:id="1872764963">
      <w:bodyDiv w:val="1"/>
      <w:marLeft w:val="0"/>
      <w:marRight w:val="0"/>
      <w:marTop w:val="0"/>
      <w:marBottom w:val="0"/>
      <w:divBdr>
        <w:top w:val="none" w:sz="0" w:space="0" w:color="auto"/>
        <w:left w:val="none" w:sz="0" w:space="0" w:color="auto"/>
        <w:bottom w:val="none" w:sz="0" w:space="0" w:color="auto"/>
        <w:right w:val="none" w:sz="0" w:space="0" w:color="auto"/>
      </w:divBdr>
      <w:divsChild>
        <w:div w:id="319816977">
          <w:marLeft w:val="0"/>
          <w:marRight w:val="0"/>
          <w:marTop w:val="0"/>
          <w:marBottom w:val="0"/>
          <w:divBdr>
            <w:top w:val="none" w:sz="0" w:space="0" w:color="auto"/>
            <w:left w:val="none" w:sz="0" w:space="0" w:color="auto"/>
            <w:bottom w:val="none" w:sz="0" w:space="0" w:color="auto"/>
            <w:right w:val="none" w:sz="0" w:space="0" w:color="auto"/>
          </w:divBdr>
          <w:divsChild>
            <w:div w:id="1423599063">
              <w:marLeft w:val="0"/>
              <w:marRight w:val="0"/>
              <w:marTop w:val="0"/>
              <w:marBottom w:val="0"/>
              <w:divBdr>
                <w:top w:val="none" w:sz="0" w:space="0" w:color="auto"/>
                <w:left w:val="none" w:sz="0" w:space="0" w:color="auto"/>
                <w:bottom w:val="none" w:sz="0" w:space="0" w:color="auto"/>
                <w:right w:val="none" w:sz="0" w:space="0" w:color="auto"/>
              </w:divBdr>
              <w:divsChild>
                <w:div w:id="476724711">
                  <w:marLeft w:val="0"/>
                  <w:marRight w:val="0"/>
                  <w:marTop w:val="0"/>
                  <w:marBottom w:val="0"/>
                  <w:divBdr>
                    <w:top w:val="none" w:sz="0" w:space="0" w:color="auto"/>
                    <w:left w:val="none" w:sz="0" w:space="0" w:color="auto"/>
                    <w:bottom w:val="none" w:sz="0" w:space="0" w:color="auto"/>
                    <w:right w:val="none" w:sz="0" w:space="0" w:color="auto"/>
                  </w:divBdr>
                  <w:divsChild>
                    <w:div w:id="14142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974957">
      <w:bodyDiv w:val="1"/>
      <w:marLeft w:val="0"/>
      <w:marRight w:val="0"/>
      <w:marTop w:val="0"/>
      <w:marBottom w:val="0"/>
      <w:divBdr>
        <w:top w:val="none" w:sz="0" w:space="0" w:color="auto"/>
        <w:left w:val="none" w:sz="0" w:space="0" w:color="auto"/>
        <w:bottom w:val="none" w:sz="0" w:space="0" w:color="auto"/>
        <w:right w:val="none" w:sz="0" w:space="0" w:color="auto"/>
      </w:divBdr>
      <w:divsChild>
        <w:div w:id="1344281918">
          <w:marLeft w:val="0"/>
          <w:marRight w:val="0"/>
          <w:marTop w:val="0"/>
          <w:marBottom w:val="0"/>
          <w:divBdr>
            <w:top w:val="none" w:sz="0" w:space="0" w:color="auto"/>
            <w:left w:val="none" w:sz="0" w:space="0" w:color="auto"/>
            <w:bottom w:val="none" w:sz="0" w:space="0" w:color="auto"/>
            <w:right w:val="none" w:sz="0" w:space="0" w:color="auto"/>
          </w:divBdr>
          <w:divsChild>
            <w:div w:id="1835220555">
              <w:marLeft w:val="0"/>
              <w:marRight w:val="0"/>
              <w:marTop w:val="0"/>
              <w:marBottom w:val="0"/>
              <w:divBdr>
                <w:top w:val="none" w:sz="0" w:space="0" w:color="auto"/>
                <w:left w:val="none" w:sz="0" w:space="0" w:color="auto"/>
                <w:bottom w:val="none" w:sz="0" w:space="0" w:color="auto"/>
                <w:right w:val="none" w:sz="0" w:space="0" w:color="auto"/>
              </w:divBdr>
              <w:divsChild>
                <w:div w:id="7212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5774">
      <w:bodyDiv w:val="1"/>
      <w:marLeft w:val="0"/>
      <w:marRight w:val="0"/>
      <w:marTop w:val="0"/>
      <w:marBottom w:val="0"/>
      <w:divBdr>
        <w:top w:val="none" w:sz="0" w:space="0" w:color="auto"/>
        <w:left w:val="none" w:sz="0" w:space="0" w:color="auto"/>
        <w:bottom w:val="none" w:sz="0" w:space="0" w:color="auto"/>
        <w:right w:val="none" w:sz="0" w:space="0" w:color="auto"/>
      </w:divBdr>
    </w:div>
    <w:div w:id="1894391949">
      <w:bodyDiv w:val="1"/>
      <w:marLeft w:val="0"/>
      <w:marRight w:val="0"/>
      <w:marTop w:val="0"/>
      <w:marBottom w:val="0"/>
      <w:divBdr>
        <w:top w:val="none" w:sz="0" w:space="0" w:color="auto"/>
        <w:left w:val="none" w:sz="0" w:space="0" w:color="auto"/>
        <w:bottom w:val="none" w:sz="0" w:space="0" w:color="auto"/>
        <w:right w:val="none" w:sz="0" w:space="0" w:color="auto"/>
      </w:divBdr>
    </w:div>
    <w:div w:id="1897815209">
      <w:bodyDiv w:val="1"/>
      <w:marLeft w:val="0"/>
      <w:marRight w:val="0"/>
      <w:marTop w:val="0"/>
      <w:marBottom w:val="0"/>
      <w:divBdr>
        <w:top w:val="none" w:sz="0" w:space="0" w:color="auto"/>
        <w:left w:val="none" w:sz="0" w:space="0" w:color="auto"/>
        <w:bottom w:val="none" w:sz="0" w:space="0" w:color="auto"/>
        <w:right w:val="none" w:sz="0" w:space="0" w:color="auto"/>
      </w:divBdr>
    </w:div>
    <w:div w:id="1902328338">
      <w:bodyDiv w:val="1"/>
      <w:marLeft w:val="0"/>
      <w:marRight w:val="0"/>
      <w:marTop w:val="0"/>
      <w:marBottom w:val="0"/>
      <w:divBdr>
        <w:top w:val="none" w:sz="0" w:space="0" w:color="auto"/>
        <w:left w:val="none" w:sz="0" w:space="0" w:color="auto"/>
        <w:bottom w:val="none" w:sz="0" w:space="0" w:color="auto"/>
        <w:right w:val="none" w:sz="0" w:space="0" w:color="auto"/>
      </w:divBdr>
    </w:div>
    <w:div w:id="1906602691">
      <w:bodyDiv w:val="1"/>
      <w:marLeft w:val="0"/>
      <w:marRight w:val="0"/>
      <w:marTop w:val="0"/>
      <w:marBottom w:val="0"/>
      <w:divBdr>
        <w:top w:val="none" w:sz="0" w:space="0" w:color="auto"/>
        <w:left w:val="none" w:sz="0" w:space="0" w:color="auto"/>
        <w:bottom w:val="none" w:sz="0" w:space="0" w:color="auto"/>
        <w:right w:val="none" w:sz="0" w:space="0" w:color="auto"/>
      </w:divBdr>
    </w:div>
    <w:div w:id="1942882801">
      <w:bodyDiv w:val="1"/>
      <w:marLeft w:val="0"/>
      <w:marRight w:val="0"/>
      <w:marTop w:val="0"/>
      <w:marBottom w:val="0"/>
      <w:divBdr>
        <w:top w:val="none" w:sz="0" w:space="0" w:color="auto"/>
        <w:left w:val="none" w:sz="0" w:space="0" w:color="auto"/>
        <w:bottom w:val="none" w:sz="0" w:space="0" w:color="auto"/>
        <w:right w:val="none" w:sz="0" w:space="0" w:color="auto"/>
      </w:divBdr>
    </w:div>
    <w:div w:id="1955095724">
      <w:bodyDiv w:val="1"/>
      <w:marLeft w:val="0"/>
      <w:marRight w:val="0"/>
      <w:marTop w:val="0"/>
      <w:marBottom w:val="0"/>
      <w:divBdr>
        <w:top w:val="none" w:sz="0" w:space="0" w:color="auto"/>
        <w:left w:val="none" w:sz="0" w:space="0" w:color="auto"/>
        <w:bottom w:val="none" w:sz="0" w:space="0" w:color="auto"/>
        <w:right w:val="none" w:sz="0" w:space="0" w:color="auto"/>
      </w:divBdr>
    </w:div>
    <w:div w:id="1962177496">
      <w:bodyDiv w:val="1"/>
      <w:marLeft w:val="0"/>
      <w:marRight w:val="0"/>
      <w:marTop w:val="0"/>
      <w:marBottom w:val="0"/>
      <w:divBdr>
        <w:top w:val="none" w:sz="0" w:space="0" w:color="auto"/>
        <w:left w:val="none" w:sz="0" w:space="0" w:color="auto"/>
        <w:bottom w:val="none" w:sz="0" w:space="0" w:color="auto"/>
        <w:right w:val="none" w:sz="0" w:space="0" w:color="auto"/>
      </w:divBdr>
      <w:divsChild>
        <w:div w:id="2140341752">
          <w:marLeft w:val="0"/>
          <w:marRight w:val="0"/>
          <w:marTop w:val="0"/>
          <w:marBottom w:val="0"/>
          <w:divBdr>
            <w:top w:val="none" w:sz="0" w:space="0" w:color="auto"/>
            <w:left w:val="none" w:sz="0" w:space="0" w:color="auto"/>
            <w:bottom w:val="none" w:sz="0" w:space="0" w:color="auto"/>
            <w:right w:val="none" w:sz="0" w:space="0" w:color="auto"/>
          </w:divBdr>
          <w:divsChild>
            <w:div w:id="1843736369">
              <w:marLeft w:val="0"/>
              <w:marRight w:val="0"/>
              <w:marTop w:val="0"/>
              <w:marBottom w:val="0"/>
              <w:divBdr>
                <w:top w:val="none" w:sz="0" w:space="0" w:color="auto"/>
                <w:left w:val="none" w:sz="0" w:space="0" w:color="auto"/>
                <w:bottom w:val="none" w:sz="0" w:space="0" w:color="auto"/>
                <w:right w:val="none" w:sz="0" w:space="0" w:color="auto"/>
              </w:divBdr>
              <w:divsChild>
                <w:div w:id="851186328">
                  <w:marLeft w:val="0"/>
                  <w:marRight w:val="0"/>
                  <w:marTop w:val="0"/>
                  <w:marBottom w:val="0"/>
                  <w:divBdr>
                    <w:top w:val="none" w:sz="0" w:space="0" w:color="auto"/>
                    <w:left w:val="none" w:sz="0" w:space="0" w:color="auto"/>
                    <w:bottom w:val="none" w:sz="0" w:space="0" w:color="auto"/>
                    <w:right w:val="none" w:sz="0" w:space="0" w:color="auto"/>
                  </w:divBdr>
                  <w:divsChild>
                    <w:div w:id="7298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325546">
      <w:bodyDiv w:val="1"/>
      <w:marLeft w:val="0"/>
      <w:marRight w:val="0"/>
      <w:marTop w:val="0"/>
      <w:marBottom w:val="0"/>
      <w:divBdr>
        <w:top w:val="none" w:sz="0" w:space="0" w:color="auto"/>
        <w:left w:val="none" w:sz="0" w:space="0" w:color="auto"/>
        <w:bottom w:val="none" w:sz="0" w:space="0" w:color="auto"/>
        <w:right w:val="none" w:sz="0" w:space="0" w:color="auto"/>
      </w:divBdr>
    </w:div>
    <w:div w:id="1998726599">
      <w:bodyDiv w:val="1"/>
      <w:marLeft w:val="0"/>
      <w:marRight w:val="0"/>
      <w:marTop w:val="0"/>
      <w:marBottom w:val="0"/>
      <w:divBdr>
        <w:top w:val="none" w:sz="0" w:space="0" w:color="auto"/>
        <w:left w:val="none" w:sz="0" w:space="0" w:color="auto"/>
        <w:bottom w:val="none" w:sz="0" w:space="0" w:color="auto"/>
        <w:right w:val="none" w:sz="0" w:space="0" w:color="auto"/>
      </w:divBdr>
    </w:div>
    <w:div w:id="2025128887">
      <w:bodyDiv w:val="1"/>
      <w:marLeft w:val="0"/>
      <w:marRight w:val="0"/>
      <w:marTop w:val="0"/>
      <w:marBottom w:val="0"/>
      <w:divBdr>
        <w:top w:val="none" w:sz="0" w:space="0" w:color="auto"/>
        <w:left w:val="none" w:sz="0" w:space="0" w:color="auto"/>
        <w:bottom w:val="none" w:sz="0" w:space="0" w:color="auto"/>
        <w:right w:val="none" w:sz="0" w:space="0" w:color="auto"/>
      </w:divBdr>
    </w:div>
    <w:div w:id="2042969602">
      <w:bodyDiv w:val="1"/>
      <w:marLeft w:val="0"/>
      <w:marRight w:val="0"/>
      <w:marTop w:val="0"/>
      <w:marBottom w:val="0"/>
      <w:divBdr>
        <w:top w:val="none" w:sz="0" w:space="0" w:color="auto"/>
        <w:left w:val="none" w:sz="0" w:space="0" w:color="auto"/>
        <w:bottom w:val="none" w:sz="0" w:space="0" w:color="auto"/>
        <w:right w:val="none" w:sz="0" w:space="0" w:color="auto"/>
      </w:divBdr>
    </w:div>
    <w:div w:id="2055883670">
      <w:bodyDiv w:val="1"/>
      <w:marLeft w:val="0"/>
      <w:marRight w:val="0"/>
      <w:marTop w:val="0"/>
      <w:marBottom w:val="0"/>
      <w:divBdr>
        <w:top w:val="none" w:sz="0" w:space="0" w:color="auto"/>
        <w:left w:val="none" w:sz="0" w:space="0" w:color="auto"/>
        <w:bottom w:val="none" w:sz="0" w:space="0" w:color="auto"/>
        <w:right w:val="none" w:sz="0" w:space="0" w:color="auto"/>
      </w:divBdr>
    </w:div>
    <w:div w:id="2060938560">
      <w:bodyDiv w:val="1"/>
      <w:marLeft w:val="0"/>
      <w:marRight w:val="0"/>
      <w:marTop w:val="0"/>
      <w:marBottom w:val="0"/>
      <w:divBdr>
        <w:top w:val="none" w:sz="0" w:space="0" w:color="auto"/>
        <w:left w:val="none" w:sz="0" w:space="0" w:color="auto"/>
        <w:bottom w:val="none" w:sz="0" w:space="0" w:color="auto"/>
        <w:right w:val="none" w:sz="0" w:space="0" w:color="auto"/>
      </w:divBdr>
    </w:div>
    <w:div w:id="2085882128">
      <w:bodyDiv w:val="1"/>
      <w:marLeft w:val="0"/>
      <w:marRight w:val="0"/>
      <w:marTop w:val="0"/>
      <w:marBottom w:val="0"/>
      <w:divBdr>
        <w:top w:val="none" w:sz="0" w:space="0" w:color="auto"/>
        <w:left w:val="none" w:sz="0" w:space="0" w:color="auto"/>
        <w:bottom w:val="none" w:sz="0" w:space="0" w:color="auto"/>
        <w:right w:val="none" w:sz="0" w:space="0" w:color="auto"/>
      </w:divBdr>
    </w:div>
    <w:div w:id="2121336595">
      <w:bodyDiv w:val="1"/>
      <w:marLeft w:val="0"/>
      <w:marRight w:val="0"/>
      <w:marTop w:val="0"/>
      <w:marBottom w:val="0"/>
      <w:divBdr>
        <w:top w:val="none" w:sz="0" w:space="0" w:color="auto"/>
        <w:left w:val="none" w:sz="0" w:space="0" w:color="auto"/>
        <w:bottom w:val="none" w:sz="0" w:space="0" w:color="auto"/>
        <w:right w:val="none" w:sz="0" w:space="0" w:color="auto"/>
      </w:divBdr>
      <w:divsChild>
        <w:div w:id="369038424">
          <w:marLeft w:val="0"/>
          <w:marRight w:val="0"/>
          <w:marTop w:val="0"/>
          <w:marBottom w:val="0"/>
          <w:divBdr>
            <w:top w:val="none" w:sz="0" w:space="0" w:color="auto"/>
            <w:left w:val="none" w:sz="0" w:space="0" w:color="auto"/>
            <w:bottom w:val="none" w:sz="0" w:space="0" w:color="auto"/>
            <w:right w:val="none" w:sz="0" w:space="0" w:color="auto"/>
          </w:divBdr>
          <w:divsChild>
            <w:div w:id="523323594">
              <w:marLeft w:val="0"/>
              <w:marRight w:val="0"/>
              <w:marTop w:val="0"/>
              <w:marBottom w:val="0"/>
              <w:divBdr>
                <w:top w:val="none" w:sz="0" w:space="0" w:color="auto"/>
                <w:left w:val="none" w:sz="0" w:space="0" w:color="auto"/>
                <w:bottom w:val="none" w:sz="0" w:space="0" w:color="auto"/>
                <w:right w:val="none" w:sz="0" w:space="0" w:color="auto"/>
              </w:divBdr>
              <w:divsChild>
                <w:div w:id="1318655332">
                  <w:marLeft w:val="0"/>
                  <w:marRight w:val="0"/>
                  <w:marTop w:val="0"/>
                  <w:marBottom w:val="0"/>
                  <w:divBdr>
                    <w:top w:val="none" w:sz="0" w:space="0" w:color="auto"/>
                    <w:left w:val="none" w:sz="0" w:space="0" w:color="auto"/>
                    <w:bottom w:val="none" w:sz="0" w:space="0" w:color="auto"/>
                    <w:right w:val="none" w:sz="0" w:space="0" w:color="auto"/>
                  </w:divBdr>
                  <w:divsChild>
                    <w:div w:id="6313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ithub.com/APC-SoCIT/APC-2024-2025-T1-07-802-GO-Barangay-Management-Syste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scribd.com/document/541236542/ICSET-2020-BIP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irjaes.com/wp-content/uploads/2023/04/IRJAES-V8N2P171Y23.pdf" TargetMode="External"/><Relationship Id="rId45" Type="http://schemas.openxmlformats.org/officeDocument/2006/relationships/hyperlink" Target="https://doi.org/10.1145/3306500.3313979" TargetMode="Externa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egov.ufsc.br/portal/sites/default/files/e-government_in_digital_era.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4018/IJEGR.288071"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hyperlink" Target="https://www.barangayinfosys.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2328e4a-6b02-4857-bf21-ed87605ac05e">
      <UserInfo>
        <DisplayName>Alliah Rose Bautista</DisplayName>
        <AccountId>31</AccountId>
        <AccountType/>
      </UserInfo>
      <UserInfo>
        <DisplayName>Mark Joshua Carmen</DisplayName>
        <AccountId>34</AccountId>
        <AccountType/>
      </UserInfo>
    </SharedWithUsers>
    <_activity xmlns="18f1b53b-6622-4f3c-b82e-0791ed00cff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54C3B4B7338C64C9A45AE2218CC6436" ma:contentTypeVersion="16" ma:contentTypeDescription="Create a new document." ma:contentTypeScope="" ma:versionID="5c7a491af715c1d455f3c2f6ed6ea5c1">
  <xsd:schema xmlns:xsd="http://www.w3.org/2001/XMLSchema" xmlns:xs="http://www.w3.org/2001/XMLSchema" xmlns:p="http://schemas.microsoft.com/office/2006/metadata/properties" xmlns:ns3="18f1b53b-6622-4f3c-b82e-0791ed00cffe" xmlns:ns4="22328e4a-6b02-4857-bf21-ed87605ac05e" targetNamespace="http://schemas.microsoft.com/office/2006/metadata/properties" ma:root="true" ma:fieldsID="d84cb43fdb0e684bd5574d6c13eaa0ad" ns3:_="" ns4:_="">
    <xsd:import namespace="18f1b53b-6622-4f3c-b82e-0791ed00cffe"/>
    <xsd:import namespace="22328e4a-6b02-4857-bf21-ed87605ac05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DateTaken" minOccurs="0"/>
                <xsd:element ref="ns3:MediaServiceOCR" minOccurs="0"/>
                <xsd:element ref="ns3:_activity" minOccurs="0"/>
                <xsd:element ref="ns3:MediaServiceLocation"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1b53b-6622-4f3c-b82e-0791ed00cf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2328e4a-6b02-4857-bf21-ed87605ac05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purl.org/dc/terms/"/>
    <ds:schemaRef ds:uri="http://www.w3.org/XML/1998/namespace"/>
    <ds:schemaRef ds:uri="http://schemas.microsoft.com/office/infopath/2007/PartnerControls"/>
    <ds:schemaRef ds:uri="http://schemas.openxmlformats.org/package/2006/metadata/core-properties"/>
    <ds:schemaRef ds:uri="http://schemas.microsoft.com/office/2006/documentManagement/types"/>
    <ds:schemaRef ds:uri="22328e4a-6b02-4857-bf21-ed87605ac05e"/>
    <ds:schemaRef ds:uri="18f1b53b-6622-4f3c-b82e-0791ed00cffe"/>
    <ds:schemaRef ds:uri="http://purl.org/dc/dcmitype/"/>
    <ds:schemaRef ds:uri="http://purl.org/dc/elements/1.1/"/>
  </ds:schemaRefs>
</ds:datastoreItem>
</file>

<file path=customXml/itemProps2.xml><?xml version="1.0" encoding="utf-8"?>
<ds:datastoreItem xmlns:ds="http://schemas.openxmlformats.org/officeDocument/2006/customXml" ds:itemID="{C364E788-98BA-4650-8E18-1F27B07EE3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1b53b-6622-4f3c-b82e-0791ed00cffe"/>
    <ds:schemaRef ds:uri="22328e4a-6b02-4857-bf21-ed87605ac0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F4D3DB-A315-4DC4-ABFF-B7436CE3FECB}">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14063</Words>
  <Characters>80164</Characters>
  <Application>Microsoft Office Word</Application>
  <DocSecurity>0</DocSecurity>
  <Lines>668</Lines>
  <Paragraphs>188</Paragraphs>
  <ScaleCrop>false</ScaleCrop>
  <Company/>
  <LinksUpToDate>false</LinksUpToDate>
  <CharactersWithSpaces>94039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Allan Miguel Moldez</cp:lastModifiedBy>
  <cp:revision>998</cp:revision>
  <cp:lastPrinted>2024-06-15T09:04:00Z</cp:lastPrinted>
  <dcterms:created xsi:type="dcterms:W3CDTF">2024-06-11T05:35:00Z</dcterms:created>
  <dcterms:modified xsi:type="dcterms:W3CDTF">2024-11-05T13:50:00Z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0x010100154C3B4B7338C64C9A45AE2218CC6436</vt:lpwstr>
  </property>
</Properties>
</file>